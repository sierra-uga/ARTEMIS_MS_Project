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78E99" w14:textId="6A4C4E50" w:rsidR="00E329B4" w:rsidRPr="00EA7C54" w:rsidRDefault="00467989" w:rsidP="00E329B4">
      <w:pPr>
        <w:jc w:val="center"/>
        <w:rPr>
          <w:rFonts w:ascii="Times New Roman" w:hAnsi="Times New Roman" w:cs="Times New Roman"/>
        </w:rPr>
      </w:pPr>
      <w:ins w:id="0" w:author="Patricia L Yager" w:date="2024-09-10T13:56:00Z">
        <w:r w:rsidRPr="00EA7C54">
          <w:rPr>
            <w:rFonts w:ascii="Times New Roman" w:hAnsi="Times New Roman" w:cs="Times New Roman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89984" behindDoc="0" locked="0" layoutInCell="1" allowOverlap="1" wp14:anchorId="45D893FD" wp14:editId="7BF06EDA">
                  <wp:simplePos x="0" y="0"/>
                  <wp:positionH relativeFrom="column">
                    <wp:posOffset>1214486</wp:posOffset>
                  </wp:positionH>
                  <wp:positionV relativeFrom="paragraph">
                    <wp:posOffset>668655</wp:posOffset>
                  </wp:positionV>
                  <wp:extent cx="4078039" cy="2713794"/>
                  <wp:effectExtent l="0" t="0" r="0" b="4445"/>
                  <wp:wrapNone/>
                  <wp:docPr id="762056770" name="Group 76205677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078039" cy="2713794"/>
                            <a:chOff x="101581" y="-232614"/>
                            <a:chExt cx="4266938" cy="2581235"/>
                          </a:xfrm>
                        </wpg:grpSpPr>
                        <wpg:grpSp>
                          <wpg:cNvPr id="1460661010" name="Group 1460661010"/>
                          <wpg:cNvGrpSpPr/>
                          <wpg:grpSpPr>
                            <a:xfrm>
                              <a:off x="101581" y="-232614"/>
                              <a:ext cx="4266938" cy="2581235"/>
                              <a:chOff x="101581" y="-232614"/>
                              <a:chExt cx="4266938" cy="2581235"/>
                            </a:xfrm>
                          </wpg:grpSpPr>
                          <wpg:grpSp>
                            <wpg:cNvPr id="1822250877" name="Group 1822250877"/>
                            <wpg:cNvGrpSpPr/>
                            <wpg:grpSpPr>
                              <a:xfrm>
                                <a:off x="101581" y="-232614"/>
                                <a:ext cx="2568682" cy="2581235"/>
                                <a:chOff x="101581" y="-232614"/>
                                <a:chExt cx="2568682" cy="2581235"/>
                              </a:xfrm>
                            </wpg:grpSpPr>
                            <wpg:grpSp>
                              <wpg:cNvPr id="310954581" name="Group 310954581"/>
                              <wpg:cNvGrpSpPr/>
                              <wpg:grpSpPr>
                                <a:xfrm>
                                  <a:off x="101581" y="-232614"/>
                                  <a:ext cx="2568682" cy="2581235"/>
                                  <a:chOff x="101581" y="-232614"/>
                                  <a:chExt cx="2568682" cy="258123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26118307" name="Picture 142611830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6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4941" b="11116"/>
                                  <a:stretch/>
                                </pic:blipFill>
                                <pic:spPr bwMode="auto">
                                  <a:xfrm>
                                    <a:off x="101581" y="-232614"/>
                                    <a:ext cx="2568682" cy="2581235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351962867" name="Text Box 1351962867"/>
                                <wps:cNvSpPr txBox="1"/>
                                <wps:spPr>
                                  <a:xfrm>
                                    <a:off x="1099534" y="549971"/>
                                    <a:ext cx="665747" cy="26469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E9DA752" w14:textId="77777777" w:rsidR="00E329B4" w:rsidRPr="00B153DD" w:rsidRDefault="00E329B4" w:rsidP="00E329B4">
                                      <w:pPr>
                                        <w:rPr>
                                          <w:rFonts w:ascii="Arial" w:hAnsi="Arial" w:cs="Arial"/>
                                          <w:color w:val="2F5496" w:themeColor="accent1" w:themeShade="BF"/>
                                          <w:sz w:val="16"/>
                                          <w:szCs w:val="16"/>
                                        </w:rPr>
                                      </w:pPr>
                                      <w:r w:rsidRPr="00B153DD">
                                        <w:rPr>
                                          <w:rFonts w:ascii="Arial" w:hAnsi="Arial" w:cs="Arial"/>
                                          <w:color w:val="2F5496" w:themeColor="accent1" w:themeShade="BF"/>
                                          <w:sz w:val="16"/>
                                          <w:szCs w:val="16"/>
                                        </w:rPr>
                                        <w:t>1000 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51604735" name="Text Box 1851604735"/>
                                <wps:cNvSpPr txBox="1"/>
                                <wps:spPr>
                                  <a:xfrm>
                                    <a:off x="691064" y="925162"/>
                                    <a:ext cx="711279" cy="34590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2A349A8" w14:textId="77777777" w:rsidR="00E329B4" w:rsidRPr="00467989" w:rsidRDefault="00E329B4" w:rsidP="00E329B4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sz w:val="13"/>
                                          <w:szCs w:val="13"/>
                                        </w:rPr>
                                      </w:pPr>
                                      <w:r w:rsidRPr="00467989">
                                        <w:rPr>
                                          <w:rFonts w:ascii="Arial" w:hAnsi="Arial" w:cs="Arial"/>
                                          <w:sz w:val="13"/>
                                          <w:szCs w:val="13"/>
                                        </w:rPr>
                                        <w:t>Amundsen Sea embayment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45893236" name="Text Box 1945893236"/>
                              <wps:cNvSpPr txBox="1"/>
                              <wps:spPr>
                                <a:xfrm>
                                  <a:off x="856961" y="1515200"/>
                                  <a:ext cx="320675" cy="176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1E4E83B" w14:textId="77777777" w:rsidR="00E329B4" w:rsidRPr="00DE1E91" w:rsidRDefault="00E329B4" w:rsidP="00E329B4">
                                    <w:pP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 w:rsidRPr="00DE1E91"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Dotson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4071230" name="Text Box 994071230"/>
                              <wps:cNvSpPr txBox="1"/>
                              <wps:spPr>
                                <a:xfrm>
                                  <a:off x="1344807" y="1541719"/>
                                  <a:ext cx="420473" cy="120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AD9CB4A" w14:textId="77777777" w:rsidR="00E329B4" w:rsidRPr="00DE1E91" w:rsidRDefault="00E329B4" w:rsidP="00E329B4">
                                    <w:pP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Thwaites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096226" name="Text Box 282096226"/>
                              <wps:cNvSpPr txBox="1"/>
                              <wps:spPr>
                                <a:xfrm>
                                  <a:off x="1704716" y="1298980"/>
                                  <a:ext cx="320675" cy="244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2354D3" w14:textId="77777777" w:rsidR="00E329B4" w:rsidRDefault="00E329B4" w:rsidP="00E329B4">
                                    <w:pPr>
                                      <w:jc w:val="center"/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Pine</w:t>
                                    </w:r>
                                  </w:p>
                                  <w:p w14:paraId="447A0E79" w14:textId="77777777" w:rsidR="00E329B4" w:rsidRPr="00DE1E91" w:rsidRDefault="00E329B4" w:rsidP="00E329B4">
                                    <w:pPr>
                                      <w:jc w:val="center"/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Island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124380042" name="Text Box 1124380042"/>
                            <wps:cNvSpPr txBox="1"/>
                            <wps:spPr>
                              <a:xfrm>
                                <a:off x="2460042" y="522295"/>
                                <a:ext cx="1908477" cy="152900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</a:ln>
                            </wps:spPr>
                            <wps:txbx>
                              <w:txbxContent>
                                <w:p w14:paraId="630CF76E" w14:textId="556DE335" w:rsidR="00E329B4" w:rsidRPr="009A5DC7" w:rsidRDefault="00E329B4" w:rsidP="008255B4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9A5DC7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Figure 1</w:t>
                                  </w:r>
                                  <w:r w:rsidR="004E4395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 w:rsidRPr="009A5DC7"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.</w:t>
                                  </w:r>
                                  <w:r w:rsidRPr="009A5DC7"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  <w:t xml:space="preserve"> Map of the Amundsen Sea Embayment (modified from Walker et al. 2007).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67904681" name="Text Box 1367904681"/>
                          <wps:cNvSpPr txBox="1"/>
                          <wps:spPr>
                            <a:xfrm>
                              <a:off x="691064" y="312231"/>
                              <a:ext cx="890155" cy="2009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585C53" w14:textId="77777777" w:rsidR="00E329B4" w:rsidRPr="00476D19" w:rsidRDefault="00E329B4" w:rsidP="00E329B4">
                                <w:pPr>
                                  <w:rPr>
                                    <w:rFonts w:ascii="Arial" w:hAnsi="Arial" w:cs="Arial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476D19">
                                  <w:rPr>
                                    <w:rFonts w:ascii="Arial" w:hAnsi="Arial" w:cs="Arial"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Southern Ocean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5D893FD" id="Group 762056770" o:spid="_x0000_s1026" style="position:absolute;left:0;text-align:left;margin-left:95.65pt;margin-top:52.65pt;width:321.1pt;height:213.7pt;z-index:251689984" coordorigin="1015,-2326" coordsize="42669,258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">
                  <v:group id="Group 1460661010" o:spid="_x0000_s1027" style="position:absolute;left:1015;top:-2326;width:42670;height:25812" coordorigin="1015,-2326" coordsize="42669,25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">
                    <v:group id="Group 1822250877" o:spid="_x0000_s1028" style="position:absolute;left:1015;top:-2326;width:25687;height:25812" coordorigin="1015,-2326" coordsize="25686,25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">
                      <v:group id="Group 310954581" o:spid="_x0000_s1029" style="position:absolute;left:1015;top:-2326;width:25687;height:25812" coordorigin="1015,-2326" coordsize="25686,258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&#13;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1426118307" o:spid="_x0000_s1030" type="#_x0000_t75" style="position:absolute;left:1015;top:-2326;width:25687;height:258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">
                          <v:imagedata r:id="rId7" o:title="" cropbottom="7285f" cropleft="3238f"/>
                        </v:shap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351962867" o:spid="_x0000_s1031" type="#_x0000_t202" style="position:absolute;left:10995;top:5499;width:6657;height:26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" filled="f" stroked="f" strokeweight=".5pt">
                          <v:textbox>
                            <w:txbxContent>
                              <w:p w14:paraId="3E9DA752" w14:textId="77777777" w:rsidR="00E329B4" w:rsidRPr="00B153DD" w:rsidRDefault="00E329B4" w:rsidP="00E329B4">
                                <w:pPr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16"/>
                                    <w:szCs w:val="16"/>
                                  </w:rPr>
                                </w:pPr>
                                <w:r w:rsidRPr="00B153DD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16"/>
                                    <w:szCs w:val="16"/>
                                  </w:rPr>
                                  <w:t>1000 m</w:t>
                                </w:r>
                              </w:p>
                            </w:txbxContent>
                          </v:textbox>
                        </v:shape>
                        <v:shape id="Text Box 1851604735" o:spid="_x0000_s1032" type="#_x0000_t202" style="position:absolute;left:6910;top:9251;width:7113;height:34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" fillcolor="white [3212]" stroked="f" strokeweight=".5pt">
                          <v:textbox inset="0,0,0,0">
                            <w:txbxContent>
                              <w:p w14:paraId="52A349A8" w14:textId="77777777" w:rsidR="00E329B4" w:rsidRPr="00467989" w:rsidRDefault="00E329B4" w:rsidP="00E329B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3"/>
                                    <w:szCs w:val="13"/>
                                  </w:rPr>
                                </w:pPr>
                                <w:r w:rsidRPr="00467989">
                                  <w:rPr>
                                    <w:rFonts w:ascii="Arial" w:hAnsi="Arial" w:cs="Arial"/>
                                    <w:sz w:val="13"/>
                                    <w:szCs w:val="13"/>
                                  </w:rPr>
                                  <w:t>Amundsen Sea embayment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945893236" o:spid="_x0000_s1033" type="#_x0000_t202" style="position:absolute;left:8569;top:15152;width:3207;height:17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" filled="f" stroked="f" strokeweight=".5pt">
                        <v:textbox inset="0,0,0,0">
                          <w:txbxContent>
                            <w:p w14:paraId="01E4E83B" w14:textId="77777777" w:rsidR="00E329B4" w:rsidRPr="00DE1E91" w:rsidRDefault="00E329B4" w:rsidP="00E329B4">
                              <w:pP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 w:rsidRPr="00DE1E91"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Dotson</w:t>
                              </w:r>
                            </w:p>
                          </w:txbxContent>
                        </v:textbox>
                      </v:shape>
                      <v:shape id="Text Box 994071230" o:spid="_x0000_s1034" type="#_x0000_t202" style="position:absolute;left:13448;top:15417;width:4204;height:1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" filled="f" stroked="f" strokeweight=".5pt">
                        <v:textbox inset="0,0,0,0">
                          <w:txbxContent>
                            <w:p w14:paraId="3AD9CB4A" w14:textId="77777777" w:rsidR="00E329B4" w:rsidRPr="00DE1E91" w:rsidRDefault="00E329B4" w:rsidP="00E329B4">
                              <w:pP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Thwaites</w:t>
                              </w:r>
                            </w:p>
                          </w:txbxContent>
                        </v:textbox>
                      </v:shape>
                      <v:shape id="Text Box 282096226" o:spid="_x0000_s1035" type="#_x0000_t202" style="position:absolute;left:17047;top:12989;width:3206;height:24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" filled="f" stroked="f" strokeweight=".5pt">
                        <v:textbox inset="0,0,0,0">
                          <w:txbxContent>
                            <w:p w14:paraId="762354D3" w14:textId="77777777" w:rsidR="00E329B4" w:rsidRDefault="00E329B4" w:rsidP="00E329B4">
                              <w:pPr>
                                <w:jc w:val="center"/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Pine</w:t>
                              </w:r>
                            </w:p>
                            <w:p w14:paraId="447A0E79" w14:textId="77777777" w:rsidR="00E329B4" w:rsidRPr="00DE1E91" w:rsidRDefault="00E329B4" w:rsidP="00E329B4">
                              <w:pPr>
                                <w:jc w:val="center"/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Island</w:t>
                              </w:r>
                            </w:p>
                          </w:txbxContent>
                        </v:textbox>
                      </v:shape>
                    </v:group>
                    <v:shape id="Text Box 1124380042" o:spid="_x0000_s1036" type="#_x0000_t202" style="position:absolute;left:24600;top:5222;width:19085;height:1529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" fillcolor="white [3212]" stroked="f">
                      <v:textbox>
                        <w:txbxContent>
                          <w:p w14:paraId="630CF76E" w14:textId="556DE335" w:rsidR="00E329B4" w:rsidRPr="009A5DC7" w:rsidRDefault="00E329B4" w:rsidP="008255B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9A5DC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Figure 1</w:t>
                            </w:r>
                            <w:r w:rsidR="004E439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  <w:r w:rsidRPr="009A5DC7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9A5DC7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Map of the Amundsen Sea Embayment (modified from Walker et al. 2007).</w:t>
                            </w:r>
                          </w:p>
                        </w:txbxContent>
                      </v:textbox>
                    </v:shape>
                  </v:group>
                  <v:shape id="Text Box 1367904681" o:spid="_x0000_s1037" type="#_x0000_t202" style="position:absolute;left:6910;top:3122;width:8902;height:2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" filled="f" stroked="f" strokeweight=".5pt">
                    <v:textbox inset="0,0,0,0">
                      <w:txbxContent>
                        <w:p w14:paraId="75585C53" w14:textId="77777777" w:rsidR="00E329B4" w:rsidRPr="00476D19" w:rsidRDefault="00E329B4" w:rsidP="00E329B4">
                          <w:pPr>
                            <w:rPr>
                              <w:rFonts w:ascii="Arial" w:hAnsi="Arial" w:cs="Arial"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 w:rsidRPr="00476D19">
                            <w:rPr>
                              <w:rFonts w:ascii="Arial" w:hAnsi="Arial" w:cs="Arial"/>
                              <w:i/>
                              <w:iCs/>
                              <w:sz w:val="16"/>
                              <w:szCs w:val="16"/>
                            </w:rPr>
                            <w:t>Southern Ocean</w:t>
                          </w:r>
                        </w:p>
                      </w:txbxContent>
                    </v:textbox>
                  </v:shape>
                </v:group>
              </w:pict>
            </mc:Fallback>
          </mc:AlternateContent>
        </w:r>
      </w:ins>
      <w:r w:rsidR="00E329B4" w:rsidRPr="00EA7C54">
        <w:rPr>
          <w:rFonts w:ascii="Times New Roman" w:hAnsi="Times New Roman" w:cs="Times New Roman"/>
        </w:rPr>
        <w:t>FIGURES</w:t>
      </w:r>
      <w:r w:rsidR="004E4395">
        <w:rPr>
          <w:rFonts w:ascii="Times New Roman" w:hAnsi="Times New Roman" w:cs="Times New Roman"/>
        </w:rPr>
        <w:br/>
      </w:r>
      <w:r w:rsidR="004E4395">
        <w:rPr>
          <w:rFonts w:ascii="Times New Roman" w:hAnsi="Times New Roman" w:cs="Times New Roman"/>
        </w:rPr>
        <w:br/>
      </w:r>
    </w:p>
    <w:p w14:paraId="654AF278" w14:textId="60347B89" w:rsidR="008255B4" w:rsidRPr="00EA7C54" w:rsidRDefault="008255B4" w:rsidP="00E329B4">
      <w:pPr>
        <w:jc w:val="center"/>
        <w:rPr>
          <w:rFonts w:ascii="Times New Roman" w:hAnsi="Times New Roman" w:cs="Times New Roman"/>
        </w:rPr>
      </w:pPr>
    </w:p>
    <w:p w14:paraId="2FDD011F" w14:textId="4063493F" w:rsidR="008255B4" w:rsidRPr="00EA7C54" w:rsidRDefault="008255B4" w:rsidP="00E329B4">
      <w:pPr>
        <w:jc w:val="center"/>
        <w:rPr>
          <w:rFonts w:ascii="Times New Roman" w:hAnsi="Times New Roman" w:cs="Times New Roman"/>
        </w:rPr>
      </w:pPr>
    </w:p>
    <w:p w14:paraId="05FBC975" w14:textId="71171198" w:rsidR="008255B4" w:rsidRPr="00EA7C54" w:rsidRDefault="008255B4" w:rsidP="00E329B4">
      <w:pPr>
        <w:jc w:val="center"/>
        <w:rPr>
          <w:ins w:id="1" w:author="Patricia L Yager" w:date="2024-09-10T13:55:00Z"/>
          <w:rFonts w:ascii="Times New Roman" w:hAnsi="Times New Roman" w:cs="Times New Roman"/>
        </w:rPr>
      </w:pPr>
    </w:p>
    <w:p w14:paraId="73863F72" w14:textId="26A71261" w:rsidR="00E329B4" w:rsidRPr="00EA7C54" w:rsidRDefault="00E329B4" w:rsidP="00E329B4">
      <w:pPr>
        <w:jc w:val="center"/>
        <w:rPr>
          <w:ins w:id="2" w:author="Patricia L Yager" w:date="2024-09-10T13:55:00Z"/>
          <w:rFonts w:ascii="Times New Roman" w:hAnsi="Times New Roman" w:cs="Times New Roman"/>
        </w:rPr>
      </w:pPr>
    </w:p>
    <w:p w14:paraId="003CFDA4" w14:textId="3E431967" w:rsidR="00E329B4" w:rsidRPr="00EA7C54" w:rsidRDefault="00CD56D3" w:rsidP="00E329B4">
      <w:pPr>
        <w:jc w:val="center"/>
        <w:rPr>
          <w:rFonts w:ascii="Times New Roman" w:hAnsi="Times New Roman" w:cs="Times New Roman"/>
        </w:rPr>
      </w:pPr>
      <w:ins w:id="3" w:author="Patricia L Yager" w:date="2024-09-10T13:56:00Z">
        <w:r w:rsidRPr="00EA7C54">
          <w:rPr>
            <w:rFonts w:ascii="Times New Roman" w:hAnsi="Times New Roman" w:cs="Times New Roman"/>
            <w:noProof/>
            <w:sz w:val="20"/>
            <w:szCs w:val="20"/>
          </w:rPr>
          <mc:AlternateContent>
            <mc:Choice Requires="wpg">
              <w:drawing>
                <wp:anchor distT="0" distB="0" distL="114300" distR="114300" simplePos="0" relativeHeight="251658239" behindDoc="1" locked="0" layoutInCell="1" allowOverlap="1" wp14:anchorId="6F7AA9C5" wp14:editId="0D867F91">
                  <wp:simplePos x="0" y="0"/>
                  <wp:positionH relativeFrom="column">
                    <wp:posOffset>358692</wp:posOffset>
                  </wp:positionH>
                  <wp:positionV relativeFrom="paragraph">
                    <wp:posOffset>929005</wp:posOffset>
                  </wp:positionV>
                  <wp:extent cx="5439373" cy="4844366"/>
                  <wp:effectExtent l="0" t="0" r="0" b="0"/>
                  <wp:wrapTight wrapText="bothSides">
                    <wp:wrapPolygon edited="0">
                      <wp:start x="0" y="0"/>
                      <wp:lineTo x="0" y="16933"/>
                      <wp:lineTo x="252" y="17217"/>
                      <wp:lineTo x="252" y="21464"/>
                      <wp:lineTo x="21285" y="21464"/>
                      <wp:lineTo x="21285" y="17217"/>
                      <wp:lineTo x="21537" y="16933"/>
                      <wp:lineTo x="21537" y="0"/>
                      <wp:lineTo x="0" y="0"/>
                    </wp:wrapPolygon>
                  </wp:wrapTight>
                  <wp:docPr id="1786189843" name="Group 178618984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439373" cy="4844366"/>
                            <a:chOff x="0" y="1"/>
                            <a:chExt cx="4379595" cy="4472793"/>
                          </a:xfrm>
                        </wpg:grpSpPr>
                        <wps:wsp>
                          <wps:cNvPr id="1704789522" name="Text Box 1704789522"/>
                          <wps:cNvSpPr txBox="1"/>
                          <wps:spPr>
                            <a:xfrm>
                              <a:off x="0" y="3512459"/>
                              <a:ext cx="4379595" cy="9603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33789A" w14:textId="187BE5F2" w:rsidR="00E329B4" w:rsidRPr="009A5DC7" w:rsidRDefault="00E329B4" w:rsidP="008255B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9A5DC7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Figure </w:t>
                                </w:r>
                                <w:r w:rsidRPr="009A5DC7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1</w:t>
                                </w:r>
                                <w:r w:rsidR="004E4395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B</w:t>
                                </w:r>
                                <w:r w:rsidRPr="009A5DC7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.</w:t>
                                </w:r>
                                <w:r w:rsidRPr="009A5DC7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 xml:space="preserve"> MODIS satellite image (</w:t>
                                </w:r>
                                <w:r w:rsidRPr="009A5DC7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nsidc.org/data/</w:t>
                                </w:r>
                                <w:proofErr w:type="spellStart"/>
                                <w:r w:rsidRPr="009A5DC7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iceshelves_images</w:t>
                                </w:r>
                                <w:proofErr w:type="spellEnd"/>
                                <w:r w:rsidRPr="009A5DC7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) from Feb 2019 of southeastern Amundsen Sea with its two notable polynyas labeled in green and five rapidly melting ice shelves labeled in yellow.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5875384" name="Group 355875384"/>
                          <wpg:cNvGrpSpPr/>
                          <wpg:grpSpPr>
                            <a:xfrm>
                              <a:off x="0" y="1"/>
                              <a:ext cx="4379595" cy="3502660"/>
                              <a:chOff x="0" y="1"/>
                              <a:chExt cx="4382135" cy="3506470"/>
                            </a:xfrm>
                          </wpg:grpSpPr>
                          <pic:pic xmlns:pic="http://schemas.openxmlformats.org/drawingml/2006/picture">
                            <pic:nvPicPr>
                              <pic:cNvPr id="743445416" name="Picture 74344541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"/>
                                <a:ext cx="4382135" cy="3506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460631169" name="Text Box 1460631169"/>
                            <wps:cNvSpPr txBox="1"/>
                            <wps:spPr>
                              <a:xfrm>
                                <a:off x="3681663" y="954429"/>
                                <a:ext cx="481264" cy="22126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0865F7" w14:textId="77777777" w:rsidR="00E329B4" w:rsidRPr="0079287F" w:rsidRDefault="00E329B4" w:rsidP="00E329B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Cosgrove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7013037" name="Text Box 987013037"/>
                            <wps:cNvSpPr txBox="1"/>
                            <wps:spPr>
                              <a:xfrm>
                                <a:off x="3793958" y="2414337"/>
                                <a:ext cx="368969" cy="32084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C789D6" w14:textId="77777777" w:rsidR="00E329B4" w:rsidRPr="0079287F" w:rsidRDefault="00E329B4" w:rsidP="00E329B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Pine</w:t>
                                  </w:r>
                                </w:p>
                                <w:p w14:paraId="15FFA39F" w14:textId="77777777" w:rsidR="00E329B4" w:rsidRPr="0079287F" w:rsidRDefault="00E329B4" w:rsidP="00E329B4">
                                  <w:pPr>
                                    <w:jc w:val="center"/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Island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6191868" name="Text Box 566191868"/>
                            <wps:cNvSpPr txBox="1"/>
                            <wps:spPr>
                              <a:xfrm>
                                <a:off x="2574758" y="2486526"/>
                                <a:ext cx="489533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89A3C8" w14:textId="77777777" w:rsidR="00E329B4" w:rsidRPr="0079287F" w:rsidRDefault="00E329B4" w:rsidP="00E329B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Thwaites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833460" name="Text Box 98833460"/>
                            <wps:cNvSpPr txBox="1"/>
                            <wps:spPr>
                              <a:xfrm>
                                <a:off x="681790" y="2117558"/>
                                <a:ext cx="368969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8DE081" w14:textId="77777777" w:rsidR="00E329B4" w:rsidRPr="0079287F" w:rsidRDefault="00E329B4" w:rsidP="00E329B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Dotson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16866047" name="Text Box 1416866047"/>
                            <wps:cNvSpPr txBox="1"/>
                            <wps:spPr>
                              <a:xfrm>
                                <a:off x="1411705" y="2606842"/>
                                <a:ext cx="368969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DA77C13" w14:textId="77777777" w:rsidR="00E329B4" w:rsidRPr="0079287F" w:rsidRDefault="00E329B4" w:rsidP="00E329B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Crosson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661126" name="Text Box 939661126"/>
                            <wps:cNvSpPr txBox="1"/>
                            <wps:spPr>
                              <a:xfrm>
                                <a:off x="232591" y="1082808"/>
                                <a:ext cx="577516" cy="4819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8DC3F1B" w14:textId="77777777" w:rsidR="00E329B4" w:rsidRPr="0079287F" w:rsidRDefault="00E329B4" w:rsidP="00E329B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  <w:t>Amundsen Sea Polynya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7251789" name="Text Box 427251789"/>
                            <wps:cNvSpPr txBox="1"/>
                            <wps:spPr>
                              <a:xfrm>
                                <a:off x="2366211" y="986589"/>
                                <a:ext cx="577516" cy="5116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4EAC0B3" w14:textId="77777777" w:rsidR="00E329B4" w:rsidRPr="0079287F" w:rsidRDefault="00E329B4" w:rsidP="00E329B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  <w:t>Pine Island Polynya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F7AA9C5" id="Group 1786189843" o:spid="_x0000_s1038" style="position:absolute;left:0;text-align:left;margin-left:28.25pt;margin-top:73.15pt;width:428.3pt;height:381.45pt;z-index:-251658241" coordorigin="" coordsize="43795,4472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">
                  <v:shape id="Text Box 1704789522" o:spid="_x0000_s1039" type="#_x0000_t202" style="position:absolute;top:35124;width:43795;height:96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" filled="f" stroked="f" strokeweight=".5pt">
                    <v:textbox>
                      <w:txbxContent>
                        <w:p w14:paraId="3A33789A" w14:textId="187BE5F2" w:rsidR="00E329B4" w:rsidRPr="009A5DC7" w:rsidRDefault="00E329B4" w:rsidP="008255B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9A5DC7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Figure </w:t>
                          </w:r>
                          <w:r w:rsidRPr="009A5DC7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1</w:t>
                          </w:r>
                          <w:r w:rsidR="004E4395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B</w:t>
                          </w:r>
                          <w:r w:rsidRPr="009A5DC7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.</w:t>
                          </w:r>
                          <w:r w:rsidRPr="009A5DC7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 xml:space="preserve"> MODIS satellite image (</w:t>
                          </w:r>
                          <w:r w:rsidRPr="009A5DC7">
                            <w:rPr>
                              <w:rFonts w:ascii="Times New Roman" w:hAnsi="Times New Roman" w:cs="Times New Roman"/>
                              <w:i/>
                              <w:iCs/>
                              <w:sz w:val="20"/>
                              <w:szCs w:val="20"/>
                            </w:rPr>
                            <w:t>nsidc.org/data/</w:t>
                          </w:r>
                          <w:proofErr w:type="spellStart"/>
                          <w:r w:rsidRPr="009A5DC7">
                            <w:rPr>
                              <w:rFonts w:ascii="Times New Roman" w:hAnsi="Times New Roman" w:cs="Times New Roman"/>
                              <w:i/>
                              <w:iCs/>
                              <w:sz w:val="20"/>
                              <w:szCs w:val="20"/>
                            </w:rPr>
                            <w:t>iceshelves_images</w:t>
                          </w:r>
                          <w:proofErr w:type="spellEnd"/>
                          <w:r w:rsidRPr="009A5DC7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) from Feb 2019 of southeastern Amundsen Sea with its two notable polynyas labeled in green and five rapidly melting ice shelves labeled in yellow.</w:t>
                          </w:r>
                        </w:p>
                      </w:txbxContent>
                    </v:textbox>
                  </v:shape>
                  <v:group id="Group 355875384" o:spid="_x0000_s1040" style="position:absolute;width:43795;height:35026" coordorigin="" coordsize="43821,350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">
                    <v:shape id="Picture 743445416" o:spid="_x0000_s1041" type="#_x0000_t75" style="position:absolute;width:43821;height:350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">
                      <v:imagedata r:id="rId9" o:title=""/>
                    </v:shape>
                    <v:shape id="Text Box 1460631169" o:spid="_x0000_s1042" type="#_x0000_t202" style="position:absolute;left:36816;top:9544;width:4813;height:2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" filled="f" stroked="f" strokeweight=".5pt">
                      <v:textbox inset="0,0,0,0">
                        <w:txbxContent>
                          <w:p w14:paraId="060865F7" w14:textId="77777777" w:rsidR="00E329B4" w:rsidRPr="0079287F" w:rsidRDefault="00E329B4" w:rsidP="00E329B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Cosgrove</w:t>
                            </w:r>
                          </w:p>
                        </w:txbxContent>
                      </v:textbox>
                    </v:shape>
                    <v:shape id="Text Box 987013037" o:spid="_x0000_s1043" type="#_x0000_t202" style="position:absolute;left:37939;top:24143;width:3690;height:3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" filled="f" stroked="f" strokeweight=".5pt">
                      <v:textbox inset="0,0,0,0">
                        <w:txbxContent>
                          <w:p w14:paraId="24C789D6" w14:textId="77777777" w:rsidR="00E329B4" w:rsidRPr="0079287F" w:rsidRDefault="00E329B4" w:rsidP="00E329B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Pine</w:t>
                            </w:r>
                          </w:p>
                          <w:p w14:paraId="15FFA39F" w14:textId="77777777" w:rsidR="00E329B4" w:rsidRPr="0079287F" w:rsidRDefault="00E329B4" w:rsidP="00E329B4">
                            <w:pPr>
                              <w:jc w:val="center"/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Island</w:t>
                            </w:r>
                          </w:p>
                        </w:txbxContent>
                      </v:textbox>
                    </v:shape>
                    <v:shape id="Text Box 566191868" o:spid="_x0000_s1044" type="#_x0000_t202" style="position:absolute;left:25747;top:24865;width:4895;height:13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" filled="f" stroked="f" strokeweight=".5pt">
                      <v:textbox inset="0,0,0,0">
                        <w:txbxContent>
                          <w:p w14:paraId="0389A3C8" w14:textId="77777777" w:rsidR="00E329B4" w:rsidRPr="0079287F" w:rsidRDefault="00E329B4" w:rsidP="00E329B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Thwaites</w:t>
                            </w:r>
                          </w:p>
                        </w:txbxContent>
                      </v:textbox>
                    </v:shape>
                    <v:shape id="Text Box 98833460" o:spid="_x0000_s1045" type="#_x0000_t202" style="position:absolute;left:6817;top:21175;width:3690;height:13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" filled="f" stroked="f" strokeweight=".5pt">
                      <v:textbox inset="0,0,0,0">
                        <w:txbxContent>
                          <w:p w14:paraId="508DE081" w14:textId="77777777" w:rsidR="00E329B4" w:rsidRPr="0079287F" w:rsidRDefault="00E329B4" w:rsidP="00E329B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Dotson</w:t>
                            </w:r>
                          </w:p>
                        </w:txbxContent>
                      </v:textbox>
                    </v:shape>
                    <v:shape id="Text Box 1416866047" o:spid="_x0000_s1046" type="#_x0000_t202" style="position:absolute;left:14117;top:26068;width:3689;height:13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" filled="f" stroked="f" strokeweight=".5pt">
                      <v:textbox inset="0,0,0,0">
                        <w:txbxContent>
                          <w:p w14:paraId="5DA77C13" w14:textId="77777777" w:rsidR="00E329B4" w:rsidRPr="0079287F" w:rsidRDefault="00E329B4" w:rsidP="00E329B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Crosson</w:t>
                            </w:r>
                          </w:p>
                        </w:txbxContent>
                      </v:textbox>
                    </v:shape>
                    <v:shape id="Text Box 939661126" o:spid="_x0000_s1047" type="#_x0000_t202" style="position:absolute;left:2325;top:10828;width:5776;height:48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" filled="f" stroked="f" strokeweight=".5pt">
                      <v:textbox inset="0,0,0,0">
                        <w:txbxContent>
                          <w:p w14:paraId="78DC3F1B" w14:textId="77777777" w:rsidR="00E329B4" w:rsidRPr="0079287F" w:rsidRDefault="00E329B4" w:rsidP="00E329B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  <w:t>Amundsen Sea Polynya</w:t>
                            </w:r>
                          </w:p>
                        </w:txbxContent>
                      </v:textbox>
                    </v:shape>
                    <v:shape id="Text Box 427251789" o:spid="_x0000_s1048" type="#_x0000_t202" style="position:absolute;left:23662;top:9865;width:5775;height:5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" filled="f" stroked="f" strokeweight=".5pt">
                      <v:textbox inset="0,0,0,0">
                        <w:txbxContent>
                          <w:p w14:paraId="74EAC0B3" w14:textId="77777777" w:rsidR="00E329B4" w:rsidRPr="0079287F" w:rsidRDefault="00E329B4" w:rsidP="00E329B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  <w:t>Pine Island Polynya</w:t>
                            </w:r>
                          </w:p>
                        </w:txbxContent>
                      </v:textbox>
                    </v:shape>
                  </v:group>
                  <w10:wrap type="tight"/>
                </v:group>
              </w:pict>
            </mc:Fallback>
          </mc:AlternateContent>
        </w:r>
      </w:ins>
      <w:r w:rsidR="00E329B4" w:rsidRPr="00EA7C54">
        <w:rPr>
          <w:rFonts w:ascii="Times New Roman" w:hAnsi="Times New Roman" w:cs="Times New Roman"/>
        </w:rPr>
        <w:br/>
      </w:r>
    </w:p>
    <w:p w14:paraId="05596671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51BBBF10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A9DA3A1" w14:textId="67B0C709" w:rsidR="00E329B4" w:rsidRPr="00EA7C54" w:rsidRDefault="00C416AD" w:rsidP="00E329B4">
      <w:pPr>
        <w:keepNext/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5D14FC5D" wp14:editId="6D61E14D">
            <wp:simplePos x="0" y="0"/>
            <wp:positionH relativeFrom="column">
              <wp:posOffset>-596900</wp:posOffset>
            </wp:positionH>
            <wp:positionV relativeFrom="paragraph">
              <wp:posOffset>495300</wp:posOffset>
            </wp:positionV>
            <wp:extent cx="6920865" cy="4819650"/>
            <wp:effectExtent l="0" t="0" r="635" b="6350"/>
            <wp:wrapTight wrapText="bothSides">
              <wp:wrapPolygon edited="0">
                <wp:start x="0" y="0"/>
                <wp:lineTo x="0" y="21572"/>
                <wp:lineTo x="21562" y="21572"/>
                <wp:lineTo x="21562" y="0"/>
                <wp:lineTo x="0" y="0"/>
              </wp:wrapPolygon>
            </wp:wrapTight>
            <wp:docPr id="79" name="Picture 79" descr="A map of the conti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map of the continen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086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E1F" w:rsidRPr="00036E1F">
        <w:rPr>
          <w:rFonts w:ascii="Times New Roman" w:hAnsi="Times New Roman" w:cs="Times New Roman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08CD68" wp14:editId="6CCB7258">
                <wp:simplePos x="0" y="0"/>
                <wp:positionH relativeFrom="column">
                  <wp:posOffset>3221648</wp:posOffset>
                </wp:positionH>
                <wp:positionV relativeFrom="paragraph">
                  <wp:posOffset>3365500</wp:posOffset>
                </wp:positionV>
                <wp:extent cx="481965" cy="155575"/>
                <wp:effectExtent l="0" t="0" r="635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" cy="155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D8C684" w14:textId="77777777" w:rsidR="00036E1F" w:rsidRPr="0005535F" w:rsidRDefault="00036E1F" w:rsidP="00036E1F">
                            <w:pPr>
                              <w:rPr>
                                <w:rFonts w:ascii="Arial Narrow" w:hAnsi="Arial Narrow"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 w:rsidRPr="0005535F">
                              <w:rPr>
                                <w:rFonts w:ascii="Arial Narrow" w:hAnsi="Arial Narrow"/>
                                <w:color w:val="000000" w:themeColor="text1"/>
                                <w:sz w:val="18"/>
                                <w:szCs w:val="18"/>
                              </w:rPr>
                              <w:t>Dotson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8CD68" id="Text Box 26" o:spid="_x0000_s1049" type="#_x0000_t202" style="position:absolute;left:0;text-align:left;margin-left:253.65pt;margin-top:265pt;width:37.95pt;height:12.2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" filled="f" stroked="f" strokeweight=".5pt">
                <v:textbox inset="0,0,0,0">
                  <w:txbxContent>
                    <w:p w14:paraId="40D8C684" w14:textId="77777777" w:rsidR="00036E1F" w:rsidRPr="0005535F" w:rsidRDefault="00036E1F" w:rsidP="00036E1F">
                      <w:pPr>
                        <w:rPr>
                          <w:rFonts w:ascii="Arial Narrow" w:hAnsi="Arial Narrow"/>
                          <w:color w:val="000000" w:themeColor="text1"/>
                          <w:sz w:val="18"/>
                          <w:szCs w:val="18"/>
                        </w:rPr>
                      </w:pPr>
                      <w:r w:rsidRPr="0005535F">
                        <w:rPr>
                          <w:rFonts w:ascii="Arial Narrow" w:hAnsi="Arial Narrow"/>
                          <w:color w:val="000000" w:themeColor="text1"/>
                          <w:sz w:val="18"/>
                          <w:szCs w:val="18"/>
                        </w:rPr>
                        <w:t>Dotson</w:t>
                      </w:r>
                    </w:p>
                  </w:txbxContent>
                </v:textbox>
              </v:shape>
            </w:pict>
          </mc:Fallback>
        </mc:AlternateContent>
      </w:r>
    </w:p>
    <w:p w14:paraId="7C9B10A8" w14:textId="5FD1AB12" w:rsidR="00E329B4" w:rsidRDefault="00E329B4" w:rsidP="00E329B4">
      <w:pPr>
        <w:pStyle w:val="Caption"/>
        <w:rPr>
          <w:noProof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 w:rsidR="00A04028"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Pr="00EA7C54">
        <w:rPr>
          <w:rFonts w:ascii="Times New Roman" w:hAnsi="Times New Roman" w:cs="Times New Roman"/>
          <w:sz w:val="20"/>
          <w:szCs w:val="20"/>
        </w:rPr>
        <w:t>Station map with bathymetry. Colors are coordinated with location.</w:t>
      </w:r>
      <w:r w:rsidR="00036E1F" w:rsidRPr="00036E1F">
        <w:rPr>
          <w:noProof/>
        </w:rPr>
        <w:t xml:space="preserve"> </w:t>
      </w:r>
    </w:p>
    <w:p w14:paraId="099CC010" w14:textId="5D80D637" w:rsidR="00A04028" w:rsidRDefault="00A04028" w:rsidP="00A04028"/>
    <w:p w14:paraId="32A6E2DC" w14:textId="4759D475" w:rsidR="00A04028" w:rsidRDefault="00A04028" w:rsidP="00A04028"/>
    <w:p w14:paraId="5C3871BB" w14:textId="7C6FFBFB" w:rsidR="00A04028" w:rsidRDefault="00A04028" w:rsidP="00A04028"/>
    <w:p w14:paraId="6F22BF59" w14:textId="23139A37" w:rsidR="00A04028" w:rsidRDefault="00A04028" w:rsidP="00A04028"/>
    <w:p w14:paraId="42100493" w14:textId="7B8C5803" w:rsidR="00A04028" w:rsidRDefault="00A04028" w:rsidP="00A04028"/>
    <w:p w14:paraId="22856881" w14:textId="7306EE3C" w:rsidR="00A04028" w:rsidRDefault="00A04028" w:rsidP="00A04028"/>
    <w:p w14:paraId="4B48922E" w14:textId="3A1CD372" w:rsidR="00EA3025" w:rsidRPr="00EA7C54" w:rsidRDefault="00A04028" w:rsidP="00EA3025">
      <w:pPr>
        <w:keepNext/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3BB5F1" wp14:editId="098CF09F">
            <wp:extent cx="7479117" cy="3138672"/>
            <wp:effectExtent l="0" t="1270" r="0" b="0"/>
            <wp:docPr id="10" name="Picture 10" descr="A diagram of a laboratory experi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laboratory experimen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65558" cy="317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BB4F" w14:textId="7EE88790" w:rsidR="00A04028" w:rsidRDefault="00A04028" w:rsidP="00A04028">
      <w:pPr>
        <w:pStyle w:val="Caption"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. </w:t>
      </w:r>
      <w:r w:rsidRPr="00EA7C54">
        <w:rPr>
          <w:rFonts w:ascii="Times New Roman" w:hAnsi="Times New Roman" w:cs="Times New Roman"/>
          <w:sz w:val="20"/>
          <w:szCs w:val="20"/>
        </w:rPr>
        <w:t>Pipeline of study.</w:t>
      </w:r>
    </w:p>
    <w:p w14:paraId="39A5A6A2" w14:textId="1E21A497" w:rsidR="00EA3025" w:rsidRDefault="00EA3025" w:rsidP="00EA3025"/>
    <w:p w14:paraId="0BB3EC75" w14:textId="7CCB8DBD" w:rsidR="00EA3025" w:rsidRDefault="00EA3025" w:rsidP="00EA3025"/>
    <w:p w14:paraId="3B2B007A" w14:textId="7BBE2168" w:rsidR="00C416AD" w:rsidRDefault="00C416AD" w:rsidP="00EA3025"/>
    <w:p w14:paraId="481491DC" w14:textId="77777777" w:rsidR="00C416AD" w:rsidRDefault="00C416AD" w:rsidP="00EA3025"/>
    <w:p w14:paraId="628231EC" w14:textId="2A5D7464" w:rsidR="00EA3025" w:rsidRPr="00EA7C54" w:rsidRDefault="00EA3025" w:rsidP="00EA3025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inline distT="0" distB="0" distL="0" distR="0" wp14:anchorId="2BAEB0A0" wp14:editId="67BAAB3C">
            <wp:extent cx="5855091" cy="471089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1" r="15287"/>
                    <a:stretch/>
                  </pic:blipFill>
                  <pic:spPr bwMode="auto">
                    <a:xfrm>
                      <a:off x="0" y="0"/>
                      <a:ext cx="5868323" cy="472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del w:id="4" w:author="Sierra Bartlett" w:date="2024-09-22T13:08:00Z">
        <w:r w:rsidRPr="00EA7C54" w:rsidDel="003E629A">
          <w:rPr>
            <w:rFonts w:ascii="Times New Roman" w:hAnsi="Times New Roman" w:cs="Times New Roman"/>
            <w:noProof/>
          </w:rPr>
          <w:drawing>
            <wp:anchor distT="0" distB="0" distL="114300" distR="114300" simplePos="0" relativeHeight="251698176" behindDoc="0" locked="0" layoutInCell="1" allowOverlap="1" wp14:anchorId="7F481714" wp14:editId="0BAA44E4">
              <wp:simplePos x="0" y="0"/>
              <wp:positionH relativeFrom="margin">
                <wp:posOffset>267335</wp:posOffset>
              </wp:positionH>
              <wp:positionV relativeFrom="paragraph">
                <wp:posOffset>0</wp:posOffset>
              </wp:positionV>
              <wp:extent cx="5365750" cy="4279265"/>
              <wp:effectExtent l="0" t="0" r="6350" b="635"/>
              <wp:wrapTopAndBottom/>
              <wp:docPr id="1273305282" name="Picture 1" descr="A picture containing text, plot, diagram, screensho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73305282" name="Picture 1" descr="A picture containing text, plot, diagram, screenshot&#10;&#10;Description automatically generated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65750" cy="4279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37C2150F" w14:textId="4DA76869" w:rsidR="00EA3025" w:rsidRPr="00EA7C54" w:rsidRDefault="00EA3025" w:rsidP="00EA3025">
      <w:pPr>
        <w:pStyle w:val="Caption"/>
        <w:rPr>
          <w:ins w:id="5" w:author="Patricia L Yager" w:date="2024-09-12T12:12:00Z"/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>
        <w:rPr>
          <w:rFonts w:ascii="Times New Roman" w:hAnsi="Times New Roman" w:cs="Times New Roman"/>
          <w:b/>
          <w:bCs/>
          <w:sz w:val="20"/>
          <w:szCs w:val="20"/>
        </w:rPr>
        <w:t>4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Pr="00EA7C54">
        <w:rPr>
          <w:rFonts w:ascii="Times New Roman" w:hAnsi="Times New Roman" w:cs="Times New Roman"/>
          <w:sz w:val="20"/>
          <w:szCs w:val="20"/>
        </w:rPr>
        <w:t xml:space="preserve"> Temperature-Salinity plot for all ARTEMIS CTD casts, with oxygen as colo</w:t>
      </w:r>
      <w:ins w:id="6" w:author="Sierra Bartlett" w:date="2024-09-22T13:08:00Z">
        <w:r w:rsidRPr="00EA7C54">
          <w:rPr>
            <w:rFonts w:ascii="Times New Roman" w:hAnsi="Times New Roman" w:cs="Times New Roman"/>
            <w:sz w:val="20"/>
            <w:szCs w:val="20"/>
          </w:rPr>
          <w:t>r and black points as samples with DNA collected.</w:t>
        </w:r>
      </w:ins>
      <w:del w:id="7" w:author="Sierra Bartlett" w:date="2024-09-22T13:08:00Z">
        <w:r w:rsidRPr="00EA7C54" w:rsidDel="003E629A">
          <w:rPr>
            <w:rFonts w:ascii="Times New Roman" w:hAnsi="Times New Roman" w:cs="Times New Roman"/>
            <w:sz w:val="20"/>
            <w:szCs w:val="20"/>
          </w:rPr>
          <w:delText>r.</w:delText>
        </w:r>
      </w:del>
      <w:ins w:id="8" w:author="Patricia L Yager" w:date="2024-09-12T12:06:00Z">
        <w:del w:id="9" w:author="Sierra Bartlett" w:date="2024-09-22T13:08:00Z">
          <w:r w:rsidRPr="00EA7C54" w:rsidDel="003E629A">
            <w:rPr>
              <w:rFonts w:ascii="Times New Roman" w:hAnsi="Times New Roman" w:cs="Times New Roman"/>
              <w:sz w:val="20"/>
              <w:szCs w:val="20"/>
            </w:rPr>
            <w:delText xml:space="preserve"> </w:delText>
          </w:r>
        </w:del>
      </w:ins>
    </w:p>
    <w:p w14:paraId="63464ADE" w14:textId="77777777" w:rsidR="00EA3025" w:rsidRPr="00EA3025" w:rsidRDefault="00EA3025" w:rsidP="00EA3025"/>
    <w:p w14:paraId="57BC2626" w14:textId="474EE35C" w:rsidR="00A04028" w:rsidRDefault="00A04028" w:rsidP="00A04028"/>
    <w:p w14:paraId="38751D09" w14:textId="7FE7A939" w:rsidR="00EA3025" w:rsidRDefault="00EA3025" w:rsidP="00A04028"/>
    <w:p w14:paraId="758B380A" w14:textId="78F1E099" w:rsidR="00EA3025" w:rsidRDefault="00EA3025" w:rsidP="00A04028"/>
    <w:p w14:paraId="1728566C" w14:textId="77777777" w:rsidR="00EA3025" w:rsidRPr="00EA7C54" w:rsidRDefault="00EA3025" w:rsidP="00EA3025">
      <w:pPr>
        <w:keepNext/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36FE3F" wp14:editId="14C4B7FE">
            <wp:extent cx="5243332" cy="7490473"/>
            <wp:effectExtent l="0" t="0" r="1905" b="2540"/>
            <wp:docPr id="35" name="Picture 3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graph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351" cy="751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1C25" w14:textId="7CE42685" w:rsidR="00EA3025" w:rsidRPr="00EA7C54" w:rsidRDefault="00EA3025" w:rsidP="00EA3025">
      <w:pPr>
        <w:pStyle w:val="Caption"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>
        <w:rPr>
          <w:rFonts w:ascii="Times New Roman" w:hAnsi="Times New Roman" w:cs="Times New Roman"/>
          <w:b/>
          <w:bCs/>
          <w:sz w:val="20"/>
          <w:szCs w:val="20"/>
        </w:rPr>
        <w:t>5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Pr="00EA7C54">
        <w:rPr>
          <w:rFonts w:ascii="Times New Roman" w:hAnsi="Times New Roman" w:cs="Times New Roman"/>
          <w:sz w:val="20"/>
          <w:szCs w:val="20"/>
        </w:rPr>
        <w:t xml:space="preserve"> PCA of sample metadata by location in the ASP. Top PCA is surface-200m and bottom PCA is 200-bottom.</w:t>
      </w:r>
    </w:p>
    <w:p w14:paraId="5DAC5FAD" w14:textId="45B8DA63" w:rsidR="00EA3025" w:rsidRPr="00EA7C54" w:rsidRDefault="00EA3025" w:rsidP="00EA3025">
      <w:pPr>
        <w:keepNext/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D33D8D" wp14:editId="6C6657B9">
            <wp:extent cx="5324355" cy="7606221"/>
            <wp:effectExtent l="0" t="0" r="0" b="1270"/>
            <wp:docPr id="34" name="Picture 3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graph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19" cy="76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5E72" w14:textId="6FAF0403" w:rsidR="00EA3025" w:rsidRPr="00EA7C54" w:rsidRDefault="00EA3025" w:rsidP="00EA3025">
      <w:pPr>
        <w:pStyle w:val="Caption"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>
        <w:rPr>
          <w:rFonts w:ascii="Times New Roman" w:hAnsi="Times New Roman" w:cs="Times New Roman"/>
          <w:b/>
          <w:bCs/>
          <w:sz w:val="20"/>
          <w:szCs w:val="20"/>
        </w:rPr>
        <w:t>6</w:t>
      </w:r>
      <w:r w:rsidRPr="00EA7C54">
        <w:rPr>
          <w:rFonts w:ascii="Times New Roman" w:hAnsi="Times New Roman" w:cs="Times New Roman"/>
          <w:sz w:val="20"/>
          <w:szCs w:val="20"/>
        </w:rPr>
        <w:t>. PCA of sample metadata by water mass in the ASP. Top PCA is surface-200m and bottom PCA is 200</w:t>
      </w:r>
      <w:r>
        <w:rPr>
          <w:rFonts w:ascii="Times New Roman" w:hAnsi="Times New Roman" w:cs="Times New Roman"/>
          <w:sz w:val="20"/>
          <w:szCs w:val="20"/>
        </w:rPr>
        <w:t xml:space="preserve"> m to seafloor</w:t>
      </w:r>
      <w:r w:rsidRPr="00EA7C54">
        <w:rPr>
          <w:rFonts w:ascii="Times New Roman" w:hAnsi="Times New Roman" w:cs="Times New Roman"/>
          <w:sz w:val="20"/>
          <w:szCs w:val="20"/>
        </w:rPr>
        <w:t>.</w:t>
      </w:r>
    </w:p>
    <w:p w14:paraId="7C2CF61F" w14:textId="4EFC9BE1" w:rsidR="00EA3025" w:rsidRPr="00EA7C54" w:rsidRDefault="00C03E87" w:rsidP="00EA3025">
      <w:pPr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4BF4E11A" wp14:editId="14CAA159">
            <wp:simplePos x="0" y="0"/>
            <wp:positionH relativeFrom="column">
              <wp:posOffset>674370</wp:posOffset>
            </wp:positionH>
            <wp:positionV relativeFrom="paragraph">
              <wp:posOffset>5611495</wp:posOffset>
            </wp:positionV>
            <wp:extent cx="3002280" cy="2952750"/>
            <wp:effectExtent l="0" t="0" r="0" b="6350"/>
            <wp:wrapNone/>
            <wp:docPr id="36" name="Picture 36" descr="A chart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hart of different colored squares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0"/>
                    <a:stretch/>
                  </pic:blipFill>
                  <pic:spPr bwMode="auto">
                    <a:xfrm>
                      <a:off x="0" y="0"/>
                      <a:ext cx="300228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6963B6" wp14:editId="137E670D">
                <wp:simplePos x="0" y="0"/>
                <wp:positionH relativeFrom="column">
                  <wp:posOffset>167005</wp:posOffset>
                </wp:positionH>
                <wp:positionV relativeFrom="paragraph">
                  <wp:posOffset>5104130</wp:posOffset>
                </wp:positionV>
                <wp:extent cx="5617210" cy="504190"/>
                <wp:effectExtent l="0" t="0" r="0" b="381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210" cy="5041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42903E" w14:textId="7C645745" w:rsidR="00EA3025" w:rsidRPr="00EA7C54" w:rsidRDefault="00EA3025" w:rsidP="00EA302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Relative abundance for free-living (left) and particle-associated (right) communities at the family level. Each row represents a water mass, labeled on the right.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963B6" id="Text Box 1" o:spid="_x0000_s1050" type="#_x0000_t202" style="position:absolute;margin-left:13.15pt;margin-top:401.9pt;width:442.3pt;height:39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" stroked="f">
                <v:textbox inset="0,0,0,0">
                  <w:txbxContent>
                    <w:p w14:paraId="5442903E" w14:textId="7C645745" w:rsidR="00EA3025" w:rsidRPr="00EA7C54" w:rsidRDefault="00EA3025" w:rsidP="00EA302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Relative abundance for free-living (left) and particle-associated (right) communities at the family level. Each row represents a water mass, labeled on the right.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7C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1594743E" wp14:editId="140DD7A8">
            <wp:simplePos x="0" y="0"/>
            <wp:positionH relativeFrom="column">
              <wp:posOffset>171450</wp:posOffset>
            </wp:positionH>
            <wp:positionV relativeFrom="paragraph">
              <wp:posOffset>0</wp:posOffset>
            </wp:positionV>
            <wp:extent cx="5771515" cy="4996815"/>
            <wp:effectExtent l="0" t="0" r="0" b="0"/>
            <wp:wrapSquare wrapText="bothSides"/>
            <wp:docPr id="54" name="Picture 54" descr="A chart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hart of different colored bars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" t="6983" r="36657"/>
                    <a:stretch/>
                  </pic:blipFill>
                  <pic:spPr bwMode="auto">
                    <a:xfrm>
                      <a:off x="0" y="0"/>
                      <a:ext cx="5771515" cy="49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AF6E0" w14:textId="6469F431" w:rsidR="00EA3025" w:rsidRPr="00EA7C54" w:rsidRDefault="00EA3025" w:rsidP="00EA3025">
      <w:pPr>
        <w:rPr>
          <w:rFonts w:ascii="Times New Roman" w:hAnsi="Times New Roman" w:cs="Times New Roman"/>
        </w:rPr>
      </w:pPr>
    </w:p>
    <w:p w14:paraId="480DD3B4" w14:textId="5A1BCDA7" w:rsidR="00EA3025" w:rsidRPr="00EA7C54" w:rsidRDefault="00C03E87" w:rsidP="00EA3025">
      <w:pPr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C0410B" wp14:editId="196CAD2E">
                <wp:simplePos x="0" y="0"/>
                <wp:positionH relativeFrom="column">
                  <wp:posOffset>3780155</wp:posOffset>
                </wp:positionH>
                <wp:positionV relativeFrom="paragraph">
                  <wp:posOffset>132080</wp:posOffset>
                </wp:positionV>
                <wp:extent cx="1856935" cy="970671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6935" cy="97067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A48FCA" w14:textId="083E71E0" w:rsidR="00EA3025" w:rsidRPr="00EA7C54" w:rsidRDefault="00EA3025" w:rsidP="00EA302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Legend for the Family-level taxa that corresponds with </w:t>
                            </w:r>
                            <w:r w:rsidRPr="0093314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93314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7A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0410B" id="Text Box 50" o:spid="_x0000_s1051" type="#_x0000_t202" style="position:absolute;margin-left:297.65pt;margin-top:10.4pt;width:146.2pt;height:76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" stroked="f">
                <v:textbox inset="0,0,0,0">
                  <w:txbxContent>
                    <w:p w14:paraId="18A48FCA" w14:textId="083E71E0" w:rsidR="00EA3025" w:rsidRPr="00EA7C54" w:rsidRDefault="00EA3025" w:rsidP="00EA302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B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Legend for the Family-level taxa that corresponds with </w:t>
                      </w:r>
                      <w:r w:rsidRPr="00933141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="00933141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7A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14:paraId="557F828C" w14:textId="71621064" w:rsidR="00EA3025" w:rsidRPr="00EA7C54" w:rsidRDefault="00EA3025" w:rsidP="00EA3025">
      <w:pPr>
        <w:rPr>
          <w:rFonts w:ascii="Times New Roman" w:hAnsi="Times New Roman" w:cs="Times New Roman"/>
        </w:rPr>
      </w:pPr>
    </w:p>
    <w:p w14:paraId="17C00CC1" w14:textId="0D39972F" w:rsidR="00EA3025" w:rsidRPr="00EA7C54" w:rsidRDefault="00EA3025" w:rsidP="00EA3025">
      <w:pPr>
        <w:rPr>
          <w:rFonts w:ascii="Times New Roman" w:hAnsi="Times New Roman" w:cs="Times New Roman"/>
        </w:rPr>
      </w:pPr>
    </w:p>
    <w:p w14:paraId="3DB5FE10" w14:textId="0719E1A4" w:rsidR="00EA3025" w:rsidRPr="00EA7C54" w:rsidRDefault="00EA3025" w:rsidP="00EA3025">
      <w:pPr>
        <w:jc w:val="center"/>
        <w:rPr>
          <w:rFonts w:ascii="Times New Roman" w:hAnsi="Times New Roman" w:cs="Times New Roman"/>
        </w:rPr>
      </w:pPr>
    </w:p>
    <w:p w14:paraId="043237D4" w14:textId="6E13F13D" w:rsidR="00EA3025" w:rsidRPr="00EA7C54" w:rsidRDefault="00EA3025" w:rsidP="00C03E87">
      <w:pPr>
        <w:rPr>
          <w:rFonts w:ascii="Times New Roman" w:hAnsi="Times New Roman" w:cs="Times New Roman"/>
        </w:rPr>
      </w:pPr>
    </w:p>
    <w:p w14:paraId="573D6539" w14:textId="79C14B3F" w:rsidR="00933141" w:rsidRPr="00EA7C54" w:rsidRDefault="00C03E87" w:rsidP="00933141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5884CBE" wp14:editId="07116F09">
            <wp:simplePos x="0" y="0"/>
            <wp:positionH relativeFrom="column">
              <wp:posOffset>424815</wp:posOffset>
            </wp:positionH>
            <wp:positionV relativeFrom="paragraph">
              <wp:posOffset>5935980</wp:posOffset>
            </wp:positionV>
            <wp:extent cx="4670425" cy="2286000"/>
            <wp:effectExtent l="0" t="0" r="3175" b="0"/>
            <wp:wrapSquare wrapText="bothSides"/>
            <wp:docPr id="21" name="Picture 21" descr="A chart of dna sequen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hart of dna sequence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5" t="28609" r="447" b="19529"/>
                    <a:stretch/>
                  </pic:blipFill>
                  <pic:spPr bwMode="auto">
                    <a:xfrm>
                      <a:off x="0" y="0"/>
                      <a:ext cx="46704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7C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0" locked="0" layoutInCell="1" allowOverlap="1" wp14:anchorId="24910EC9" wp14:editId="31808D0C">
            <wp:simplePos x="0" y="0"/>
            <wp:positionH relativeFrom="column">
              <wp:posOffset>57150</wp:posOffset>
            </wp:positionH>
            <wp:positionV relativeFrom="paragraph">
              <wp:posOffset>76200</wp:posOffset>
            </wp:positionV>
            <wp:extent cx="5715000" cy="5012690"/>
            <wp:effectExtent l="0" t="0" r="0" b="3810"/>
            <wp:wrapSquare wrapText="bothSides"/>
            <wp:docPr id="62" name="Picture 62" descr="A chart of dna sequen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hart of dna sequence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2" r="46284"/>
                    <a:stretch/>
                  </pic:blipFill>
                  <pic:spPr bwMode="auto">
                    <a:xfrm>
                      <a:off x="0" y="0"/>
                      <a:ext cx="5715000" cy="501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7096"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A3126CB" wp14:editId="291734C7">
                <wp:simplePos x="0" y="0"/>
                <wp:positionH relativeFrom="column">
                  <wp:posOffset>-314471</wp:posOffset>
                </wp:positionH>
                <wp:positionV relativeFrom="paragraph">
                  <wp:posOffset>5088255</wp:posOffset>
                </wp:positionV>
                <wp:extent cx="6512560" cy="635"/>
                <wp:effectExtent l="0" t="0" r="2540" b="12065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AC8E7" w14:textId="58E0BC11" w:rsidR="00933141" w:rsidRPr="00EA7C54" w:rsidRDefault="00933141" w:rsidP="0093314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Relative abundance of PICRUSt2 KO numbers by water mass and station. Free-living on left and particle-associated on the right.</w:t>
                            </w:r>
                          </w:p>
                          <w:p w14:paraId="7EF9FBCA" w14:textId="77777777" w:rsidR="00933141" w:rsidRPr="00D5014F" w:rsidRDefault="00933141" w:rsidP="00933141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126CB" id="Text Box 72" o:spid="_x0000_s1052" type="#_x0000_t202" style="position:absolute;left:0;text-align:left;margin-left:-24.75pt;margin-top:400.65pt;width:512.8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" stroked="f">
                <v:textbox style="mso-fit-shape-to-text:t" inset="0,0,0,0">
                  <w:txbxContent>
                    <w:p w14:paraId="1BFAC8E7" w14:textId="58E0BC11" w:rsidR="00933141" w:rsidRPr="00EA7C54" w:rsidRDefault="00933141" w:rsidP="0093314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Relative abundance of PICRUSt2 KO numbers by water mass and station. Free-living on left and particle-associated on the right.</w:t>
                      </w:r>
                    </w:p>
                    <w:p w14:paraId="7EF9FBCA" w14:textId="77777777" w:rsidR="00933141" w:rsidRPr="00D5014F" w:rsidRDefault="00933141" w:rsidP="00933141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CB2A74" w14:textId="78BC6F90" w:rsidR="00EA3025" w:rsidRPr="00A04028" w:rsidRDefault="00933141" w:rsidP="00A04028"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612AD3" wp14:editId="2F259332">
                <wp:simplePos x="0" y="0"/>
                <wp:positionH relativeFrom="column">
                  <wp:posOffset>3684270</wp:posOffset>
                </wp:positionH>
                <wp:positionV relativeFrom="paragraph">
                  <wp:posOffset>172720</wp:posOffset>
                </wp:positionV>
                <wp:extent cx="1828165" cy="641350"/>
                <wp:effectExtent l="0" t="0" r="635" b="635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165" cy="641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347F0B" w14:textId="312EF3F1" w:rsidR="00933141" w:rsidRPr="00EA7C54" w:rsidRDefault="00933141" w:rsidP="0093314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A0402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8B</w:t>
                            </w:r>
                            <w:r w:rsidRPr="00A0402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A04028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Legend that corresponds to </w:t>
                            </w:r>
                            <w:r w:rsidRPr="00A0402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8A</w:t>
                            </w:r>
                            <w:r w:rsidRPr="00A04028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12AD3" id="Text Box 74" o:spid="_x0000_s1053" type="#_x0000_t202" style="position:absolute;margin-left:290.1pt;margin-top:13.6pt;width:143.95pt;height:50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" stroked="f">
                <v:textbox inset="0,0,0,0">
                  <w:txbxContent>
                    <w:p w14:paraId="7F347F0B" w14:textId="312EF3F1" w:rsidR="00933141" w:rsidRPr="00EA7C54" w:rsidRDefault="00933141" w:rsidP="0093314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A04028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8B</w:t>
                      </w:r>
                      <w:r w:rsidRPr="00A04028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A04028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Legend that corresponds to </w:t>
                      </w:r>
                      <w:r w:rsidRPr="00A04028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8A</w:t>
                      </w:r>
                      <w:r w:rsidRPr="00A04028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DAED92" w14:textId="7A1547A5" w:rsidR="00E329B4" w:rsidRPr="00EA7C54" w:rsidRDefault="00C03E87" w:rsidP="00E329B4">
      <w:pPr>
        <w:keepNext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B0E0900" wp14:editId="52AB07AF">
            <wp:simplePos x="0" y="0"/>
            <wp:positionH relativeFrom="column">
              <wp:posOffset>-171450</wp:posOffset>
            </wp:positionH>
            <wp:positionV relativeFrom="paragraph">
              <wp:posOffset>76200</wp:posOffset>
            </wp:positionV>
            <wp:extent cx="6305550" cy="6381750"/>
            <wp:effectExtent l="0" t="0" r="6350" b="6350"/>
            <wp:wrapSquare wrapText="bothSides"/>
            <wp:docPr id="67" name="Picture 67" descr="A group of graphs showing different types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group of graphs showing different types of objects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r="16189"/>
                    <a:stretch/>
                  </pic:blipFill>
                  <pic:spPr bwMode="auto">
                    <a:xfrm>
                      <a:off x="0" y="0"/>
                      <a:ext cx="6305550" cy="638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9B4"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F62D60" wp14:editId="53D5880C">
                <wp:simplePos x="0" y="0"/>
                <wp:positionH relativeFrom="column">
                  <wp:posOffset>135890</wp:posOffset>
                </wp:positionH>
                <wp:positionV relativeFrom="paragraph">
                  <wp:posOffset>6332220</wp:posOffset>
                </wp:positionV>
                <wp:extent cx="5608955" cy="635"/>
                <wp:effectExtent l="0" t="0" r="4445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99A8A0" w14:textId="1D605BA0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B170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9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Canonical Correspondence Analysis (CCA) of free-living (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A, C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and particle-associated (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B, D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bacterial communities based on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location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within the ASP. First row CCAs are surface-200m and bottom row CCAs are 200m-bottom.</w:t>
                            </w:r>
                          </w:p>
                          <w:p w14:paraId="27E6DC91" w14:textId="77777777" w:rsidR="00E329B4" w:rsidRPr="00926F1A" w:rsidRDefault="00E329B4" w:rsidP="00E329B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F62D60" id="Text Box 69" o:spid="_x0000_s1054" type="#_x0000_t202" style="position:absolute;margin-left:10.7pt;margin-top:498.6pt;width:441.65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" stroked="f">
                <v:textbox style="mso-fit-shape-to-text:t" inset="0,0,0,0">
                  <w:txbxContent>
                    <w:p w14:paraId="3E99A8A0" w14:textId="1D605BA0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="00B17096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9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Canonical Correspondence Analysis (CCA) of free-living (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A, C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 and particle-associated (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B, D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 bacterial communities based on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location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within the ASP. First row CCAs are surface-200m and bottom row CCAs are 200m-bottom.</w:t>
                      </w:r>
                    </w:p>
                    <w:p w14:paraId="27E6DC91" w14:textId="77777777" w:rsidR="00E329B4" w:rsidRPr="00926F1A" w:rsidRDefault="00E329B4" w:rsidP="00E329B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D8F3A5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7E07F993" w14:textId="57A9D635" w:rsidR="00E329B4" w:rsidRPr="00EA7C54" w:rsidRDefault="00C03E87" w:rsidP="00E329B4">
      <w:pPr>
        <w:keepNext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20EB7D8" wp14:editId="6055E548">
            <wp:simplePos x="0" y="0"/>
            <wp:positionH relativeFrom="column">
              <wp:posOffset>-70485</wp:posOffset>
            </wp:positionH>
            <wp:positionV relativeFrom="paragraph">
              <wp:posOffset>152400</wp:posOffset>
            </wp:positionV>
            <wp:extent cx="6165850" cy="6412230"/>
            <wp:effectExtent l="0" t="0" r="6350" b="1270"/>
            <wp:wrapSquare wrapText="bothSides"/>
            <wp:docPr id="68" name="Picture 68" descr="A group of graphs showing different types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group of graphs showing different types of objects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1" r="15525"/>
                    <a:stretch/>
                  </pic:blipFill>
                  <pic:spPr bwMode="auto">
                    <a:xfrm>
                      <a:off x="0" y="0"/>
                      <a:ext cx="6165850" cy="641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29B4"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D83C66" wp14:editId="6BD6EF67">
                <wp:simplePos x="0" y="0"/>
                <wp:positionH relativeFrom="column">
                  <wp:posOffset>231775</wp:posOffset>
                </wp:positionH>
                <wp:positionV relativeFrom="paragraph">
                  <wp:posOffset>6454775</wp:posOffset>
                </wp:positionV>
                <wp:extent cx="5377180" cy="635"/>
                <wp:effectExtent l="0" t="0" r="0" b="3175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7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8EBEE" w14:textId="33DB5BE0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Cs w:val="22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B1709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10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Canonical Correspondence Analysis (CCA) of free-living (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A, C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) and particle-associated (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B, D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) bacterial communities based on defined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water mass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First row CCAs are surface-200m and bottom row CCAs are 200m-bottom.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D83C66" id="Text Box 70" o:spid="_x0000_s1055" type="#_x0000_t202" style="position:absolute;margin-left:18.25pt;margin-top:508.25pt;width:423.4pt;height:.0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" stroked="f">
                <v:textbox style="mso-fit-shape-to-text:t" inset="0,0,0,0">
                  <w:txbxContent>
                    <w:p w14:paraId="7CF8EBEE" w14:textId="33DB5BE0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Cs w:val="22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="00B17096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10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Canonical Correspondence Analysis (CCA) of free-living (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A, C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) and particle-associated (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B, D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) bacterial communities based on defined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water mass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First row CCAs are surface-200m and bottom row CCAs are 200m-bottom.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04B404" w14:textId="541621DD" w:rsidR="00E329B4" w:rsidRDefault="00E329B4" w:rsidP="00E329B4">
      <w:pPr>
        <w:jc w:val="center"/>
        <w:rPr>
          <w:rFonts w:ascii="Times New Roman" w:hAnsi="Times New Roman" w:cs="Times New Roman"/>
        </w:rPr>
      </w:pPr>
    </w:p>
    <w:p w14:paraId="53C704F1" w14:textId="15156147" w:rsidR="00B17096" w:rsidRDefault="00B17096" w:rsidP="00C03E87">
      <w:pPr>
        <w:rPr>
          <w:rFonts w:ascii="Times New Roman" w:hAnsi="Times New Roman" w:cs="Times New Roman"/>
        </w:rPr>
      </w:pPr>
    </w:p>
    <w:p w14:paraId="2068DB27" w14:textId="77777777" w:rsidR="00B17096" w:rsidRPr="00EA7C54" w:rsidRDefault="00B17096" w:rsidP="00B17096">
      <w:pPr>
        <w:keepNext/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CCD062" wp14:editId="178F303F">
            <wp:extent cx="6840039" cy="4175760"/>
            <wp:effectExtent l="0" t="1587" r="4127" b="4128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40"/>
                    <a:stretch/>
                  </pic:blipFill>
                  <pic:spPr bwMode="auto">
                    <a:xfrm rot="16200000">
                      <a:off x="0" y="0"/>
                      <a:ext cx="6977030" cy="425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C2954" w14:textId="631A0647" w:rsidR="00B17096" w:rsidRDefault="00B17096" w:rsidP="00B17096">
      <w:pPr>
        <w:pStyle w:val="Caption"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Figure </w:t>
      </w:r>
      <w:r>
        <w:rPr>
          <w:rFonts w:ascii="Times New Roman" w:hAnsi="Times New Roman" w:cs="Times New Roman"/>
          <w:b/>
          <w:bCs/>
          <w:sz w:val="20"/>
          <w:szCs w:val="20"/>
        </w:rPr>
        <w:t>11.</w:t>
      </w:r>
      <w:r w:rsidRPr="00EA7C54">
        <w:rPr>
          <w:rFonts w:ascii="Times New Roman" w:hAnsi="Times New Roman" w:cs="Times New Roman"/>
          <w:sz w:val="20"/>
          <w:szCs w:val="20"/>
        </w:rPr>
        <w:t xml:space="preserve"> Relative abundance by water mass and station at the Family level, including Archaea. </w:t>
      </w:r>
      <w:proofErr w:type="gramStart"/>
      <w:r w:rsidRPr="00EA7C54">
        <w:rPr>
          <w:rFonts w:ascii="Times New Roman" w:hAnsi="Times New Roman" w:cs="Times New Roman"/>
          <w:sz w:val="20"/>
          <w:szCs w:val="20"/>
        </w:rPr>
        <w:t>Similar to</w:t>
      </w:r>
      <w:proofErr w:type="gramEnd"/>
      <w:r w:rsidRPr="00EA7C54">
        <w:rPr>
          <w:rFonts w:ascii="Times New Roman" w:hAnsi="Times New Roman" w:cs="Times New Roman"/>
          <w:sz w:val="20"/>
          <w:szCs w:val="20"/>
        </w:rPr>
        <w:t xml:space="preserve"> previous relative abundance plot</w:t>
      </w:r>
      <w:r>
        <w:rPr>
          <w:rFonts w:ascii="Times New Roman" w:hAnsi="Times New Roman" w:cs="Times New Roman"/>
          <w:sz w:val="20"/>
          <w:szCs w:val="20"/>
        </w:rPr>
        <w:t>s (Figure 7; Figure 8)</w:t>
      </w:r>
      <w:r w:rsidRPr="00EA7C54">
        <w:rPr>
          <w:rFonts w:ascii="Times New Roman" w:hAnsi="Times New Roman" w:cs="Times New Roman"/>
          <w:sz w:val="20"/>
          <w:szCs w:val="20"/>
        </w:rPr>
        <w:t xml:space="preserve"> but includes prevalence of </w:t>
      </w:r>
      <w:proofErr w:type="spellStart"/>
      <w:r w:rsidRPr="00EA7C54">
        <w:rPr>
          <w:rFonts w:ascii="Times New Roman" w:hAnsi="Times New Roman" w:cs="Times New Roman"/>
          <w:i/>
          <w:iCs w:val="0"/>
          <w:sz w:val="20"/>
          <w:szCs w:val="20"/>
        </w:rPr>
        <w:t>Nitrosopumilaceae</w:t>
      </w:r>
      <w:proofErr w:type="spellEnd"/>
      <w:r w:rsidRPr="00EA7C54">
        <w:rPr>
          <w:rFonts w:ascii="Times New Roman" w:hAnsi="Times New Roman" w:cs="Times New Roman"/>
          <w:sz w:val="20"/>
          <w:szCs w:val="20"/>
        </w:rPr>
        <w:t>, a known ammonia-oxidizing archaea.</w:t>
      </w:r>
    </w:p>
    <w:p w14:paraId="786FC15C" w14:textId="7259DD7B" w:rsidR="00B17096" w:rsidRDefault="00B17096" w:rsidP="00B17096"/>
    <w:p w14:paraId="3FE6CDD3" w14:textId="77777777" w:rsidR="00B17096" w:rsidRPr="00EA7C54" w:rsidRDefault="00B17096" w:rsidP="00B17096">
      <w:pPr>
        <w:keepNext/>
        <w:jc w:val="center"/>
        <w:rPr>
          <w:rFonts w:ascii="Times New Roman" w:hAnsi="Times New Roman" w:cs="Times New Roman"/>
        </w:rPr>
      </w:pPr>
    </w:p>
    <w:p w14:paraId="1472EE46" w14:textId="7BE63282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182BA602" w14:textId="66559A58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5D8C6581" w14:textId="492C9312" w:rsidR="00B17096" w:rsidRPr="00EA7C54" w:rsidRDefault="00C03E87" w:rsidP="00B17096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10464" behindDoc="1" locked="0" layoutInCell="1" allowOverlap="1" wp14:anchorId="413CB6E9" wp14:editId="37ED4DDF">
            <wp:simplePos x="0" y="0"/>
            <wp:positionH relativeFrom="column">
              <wp:posOffset>-465455</wp:posOffset>
            </wp:positionH>
            <wp:positionV relativeFrom="paragraph">
              <wp:posOffset>208280</wp:posOffset>
            </wp:positionV>
            <wp:extent cx="7041515" cy="3790950"/>
            <wp:effectExtent l="0" t="317" r="0" b="0"/>
            <wp:wrapTight wrapText="bothSides">
              <wp:wrapPolygon edited="0">
                <wp:start x="21601" y="2"/>
                <wp:lineTo x="57" y="2"/>
                <wp:lineTo x="57" y="21493"/>
                <wp:lineTo x="21601" y="21493"/>
                <wp:lineTo x="21601" y="2"/>
              </wp:wrapPolygon>
            </wp:wrapTight>
            <wp:docPr id="45" name="Picture 45" descr="A diagram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different colored square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04151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EEA57" w14:textId="77777777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3310FBB3" w14:textId="77777777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2D94D1AD" w14:textId="77777777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7C92A9A5" w14:textId="77777777" w:rsidR="00B17096" w:rsidRPr="00B17096" w:rsidRDefault="00B17096" w:rsidP="00B17096"/>
    <w:p w14:paraId="74BA6443" w14:textId="77777777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2DA55C25" w14:textId="77777777" w:rsidR="00B17096" w:rsidRPr="00EA7C54" w:rsidRDefault="00B17096" w:rsidP="00B17096">
      <w:pPr>
        <w:jc w:val="center"/>
        <w:rPr>
          <w:rFonts w:ascii="Times New Roman" w:hAnsi="Times New Roman" w:cs="Times New Roman"/>
        </w:rPr>
      </w:pPr>
    </w:p>
    <w:p w14:paraId="70419E75" w14:textId="4E0C8BD7" w:rsidR="00B17096" w:rsidRPr="00EA7C54" w:rsidRDefault="00C03E87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654A5B5C" wp14:editId="7C0F4EE8">
                <wp:simplePos x="0" y="0"/>
                <wp:positionH relativeFrom="column">
                  <wp:posOffset>465455</wp:posOffset>
                </wp:positionH>
                <wp:positionV relativeFrom="paragraph">
                  <wp:posOffset>3695065</wp:posOffset>
                </wp:positionV>
                <wp:extent cx="5267325" cy="635"/>
                <wp:effectExtent l="0" t="0" r="3175" b="6350"/>
                <wp:wrapTight wrapText="bothSides">
                  <wp:wrapPolygon edited="0">
                    <wp:start x="0" y="0"/>
                    <wp:lineTo x="0" y="21368"/>
                    <wp:lineTo x="21561" y="21368"/>
                    <wp:lineTo x="21561" y="0"/>
                    <wp:lineTo x="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329C9" w14:textId="5130B47A" w:rsidR="00B17096" w:rsidRPr="00EA7C54" w:rsidRDefault="00B17096" w:rsidP="00B17096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12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Relative abundance of stations coming from off the continental shelf at the family level. Free-living on left and particle-associated on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4A5B5C" id="Text Box 71" o:spid="_x0000_s1056" type="#_x0000_t202" style="position:absolute;left:0;text-align:left;margin-left:36.65pt;margin-top:290.95pt;width:414.75pt;height:.05pt;z-index:-25160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" stroked="f">
                <v:textbox style="mso-fit-shape-to-text:t" inset="0,0,0,0">
                  <w:txbxContent>
                    <w:p w14:paraId="218329C9" w14:textId="5130B47A" w:rsidR="00B17096" w:rsidRPr="00EA7C54" w:rsidRDefault="00B17096" w:rsidP="00B17096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12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Relative abundance of stations coming from off the continental shelf at the family level. Free-living on left and particle-associated on the right.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17AED19" w14:textId="055C0AC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CF0FFDD" wp14:editId="2D54D1D4">
            <wp:simplePos x="0" y="0"/>
            <wp:positionH relativeFrom="column">
              <wp:posOffset>-521335</wp:posOffset>
            </wp:positionH>
            <wp:positionV relativeFrom="paragraph">
              <wp:posOffset>887730</wp:posOffset>
            </wp:positionV>
            <wp:extent cx="7027991" cy="3689873"/>
            <wp:effectExtent l="5398" t="0" r="952" b="953"/>
            <wp:wrapSquare wrapText="bothSides"/>
            <wp:docPr id="41" name="Picture 41" descr="A group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group of squares with different colors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6" r="1228" b="16285"/>
                    <a:stretch/>
                  </pic:blipFill>
                  <pic:spPr bwMode="auto">
                    <a:xfrm rot="16200000">
                      <a:off x="0" y="0"/>
                      <a:ext cx="7027991" cy="368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6A449" w14:textId="77777777" w:rsidR="00E329B4" w:rsidRPr="00EA7C54" w:rsidRDefault="00E329B4" w:rsidP="00E329B4">
      <w:pPr>
        <w:keepNext/>
        <w:jc w:val="center"/>
        <w:rPr>
          <w:rFonts w:ascii="Times New Roman" w:hAnsi="Times New Roman" w:cs="Times New Roman"/>
        </w:rPr>
      </w:pPr>
    </w:p>
    <w:p w14:paraId="523953F1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7C563311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11F2104F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0E68675E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56522B42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9525FF7" w14:textId="1676D125" w:rsidR="00E329B4" w:rsidRDefault="00E329B4" w:rsidP="00E329B4">
      <w:pPr>
        <w:rPr>
          <w:rFonts w:ascii="Times New Roman" w:hAnsi="Times New Roman" w:cs="Times New Roman"/>
        </w:rPr>
      </w:pPr>
    </w:p>
    <w:p w14:paraId="6742362E" w14:textId="72257653" w:rsidR="003841C1" w:rsidRDefault="003841C1" w:rsidP="00E329B4">
      <w:pPr>
        <w:rPr>
          <w:rFonts w:ascii="Times New Roman" w:hAnsi="Times New Roman" w:cs="Times New Roman"/>
        </w:rPr>
      </w:pPr>
    </w:p>
    <w:p w14:paraId="22393269" w14:textId="074F9B1F" w:rsidR="003841C1" w:rsidRDefault="003841C1" w:rsidP="00E329B4">
      <w:pPr>
        <w:rPr>
          <w:rFonts w:ascii="Times New Roman" w:hAnsi="Times New Roman" w:cs="Times New Roman"/>
        </w:rPr>
      </w:pPr>
    </w:p>
    <w:p w14:paraId="13FEB7DA" w14:textId="3716248C" w:rsidR="003841C1" w:rsidRDefault="00C03E87" w:rsidP="00E329B4">
      <w:pPr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D1643B" wp14:editId="42EAC4C8">
                <wp:simplePos x="0" y="0"/>
                <wp:positionH relativeFrom="column">
                  <wp:posOffset>495300</wp:posOffset>
                </wp:positionH>
                <wp:positionV relativeFrom="paragraph">
                  <wp:posOffset>3771900</wp:posOffset>
                </wp:positionV>
                <wp:extent cx="5334000" cy="635"/>
                <wp:effectExtent l="0" t="0" r="0" b="317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C6B3D" w14:textId="09096B6C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3841C1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13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Significant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taxa from ANCOM-BC analysis for inflow vs. outflow samples. Z-score derived from log-transformed data. No significant change in particle-associated taxa from ANCOM-BC analysis.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D1643B" id="Text Box 51" o:spid="_x0000_s1057" type="#_x0000_t202" style="position:absolute;margin-left:39pt;margin-top:297pt;width:420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" stroked="f">
                <v:textbox style="mso-fit-shape-to-text:t" inset="0,0,0,0">
                  <w:txbxContent>
                    <w:p w14:paraId="662C6B3D" w14:textId="09096B6C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="003841C1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13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Significant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taxa from ANCOM-BC analysis for inflow vs. outflow samples. Z-score derived from log-transformed data. No significant change in particle-associated taxa from ANCOM-BC analysis.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ED2B69" w14:textId="588527EB" w:rsidR="003841C1" w:rsidRPr="00EA7C54" w:rsidRDefault="003841C1" w:rsidP="003841C1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48DCD94" wp14:editId="4AAFC76F">
            <wp:simplePos x="0" y="0"/>
            <wp:positionH relativeFrom="column">
              <wp:posOffset>-776605</wp:posOffset>
            </wp:positionH>
            <wp:positionV relativeFrom="paragraph">
              <wp:posOffset>344805</wp:posOffset>
            </wp:positionV>
            <wp:extent cx="7360285" cy="4882515"/>
            <wp:effectExtent l="0" t="5715" r="0" b="0"/>
            <wp:wrapSquare wrapText="bothSides"/>
            <wp:docPr id="82" name="Picture 82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close-up of a char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" r="16643" b="9969"/>
                    <a:stretch/>
                  </pic:blipFill>
                  <pic:spPr bwMode="auto">
                    <a:xfrm rot="16200000">
                      <a:off x="0" y="0"/>
                      <a:ext cx="7360285" cy="488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C2B7C2" w14:textId="55229BB5" w:rsidR="003841C1" w:rsidRPr="00EA7C54" w:rsidRDefault="003841C1" w:rsidP="00E329B4">
      <w:pPr>
        <w:rPr>
          <w:rFonts w:ascii="Times New Roman" w:hAnsi="Times New Roman" w:cs="Times New Roman"/>
        </w:rPr>
      </w:pPr>
    </w:p>
    <w:p w14:paraId="435D5038" w14:textId="77777777" w:rsidR="00C416AD" w:rsidRDefault="00C416AD" w:rsidP="00E329B4">
      <w:pPr>
        <w:rPr>
          <w:rFonts w:ascii="Times New Roman" w:hAnsi="Times New Roman" w:cs="Times New Roman"/>
        </w:rPr>
      </w:pPr>
    </w:p>
    <w:p w14:paraId="0E5C54E4" w14:textId="1727D958" w:rsidR="00C416AD" w:rsidRDefault="00C416AD" w:rsidP="00E329B4">
      <w:pPr>
        <w:rPr>
          <w:rFonts w:ascii="Times New Roman" w:hAnsi="Times New Roman" w:cs="Times New Roman"/>
        </w:rPr>
      </w:pPr>
    </w:p>
    <w:p w14:paraId="0E9A84BC" w14:textId="177D3CC1" w:rsidR="00C416AD" w:rsidRDefault="00C416AD" w:rsidP="00E329B4">
      <w:pPr>
        <w:rPr>
          <w:rFonts w:ascii="Times New Roman" w:hAnsi="Times New Roman" w:cs="Times New Roman"/>
        </w:rPr>
      </w:pPr>
    </w:p>
    <w:p w14:paraId="0EE37BA0" w14:textId="0E45F10C" w:rsidR="00C416AD" w:rsidRDefault="00C416AD" w:rsidP="00E329B4">
      <w:pPr>
        <w:rPr>
          <w:rFonts w:ascii="Times New Roman" w:hAnsi="Times New Roman" w:cs="Times New Roman"/>
        </w:rPr>
      </w:pPr>
    </w:p>
    <w:p w14:paraId="51304A60" w14:textId="6203CA72" w:rsidR="00C416AD" w:rsidRDefault="00C416AD" w:rsidP="00E329B4">
      <w:pPr>
        <w:rPr>
          <w:rFonts w:ascii="Times New Roman" w:hAnsi="Times New Roman" w:cs="Times New Roman"/>
        </w:rPr>
      </w:pPr>
    </w:p>
    <w:p w14:paraId="1A58E5F7" w14:textId="5F05FCCD" w:rsidR="00C416AD" w:rsidRDefault="00C416AD" w:rsidP="00E329B4">
      <w:pPr>
        <w:rPr>
          <w:rFonts w:ascii="Times New Roman" w:hAnsi="Times New Roman" w:cs="Times New Roman"/>
        </w:rPr>
      </w:pPr>
    </w:p>
    <w:p w14:paraId="0BFF6A57" w14:textId="3BFCBAA2" w:rsidR="00C416AD" w:rsidRDefault="00C416AD" w:rsidP="00E329B4">
      <w:pPr>
        <w:rPr>
          <w:rFonts w:ascii="Times New Roman" w:hAnsi="Times New Roman" w:cs="Times New Roman"/>
        </w:rPr>
      </w:pPr>
    </w:p>
    <w:p w14:paraId="57CB1FBB" w14:textId="071D07FB" w:rsidR="00C416AD" w:rsidRDefault="00C416AD" w:rsidP="00E329B4">
      <w:pPr>
        <w:rPr>
          <w:rFonts w:ascii="Times New Roman" w:hAnsi="Times New Roman" w:cs="Times New Roman"/>
        </w:rPr>
      </w:pPr>
    </w:p>
    <w:p w14:paraId="58384A2A" w14:textId="2BBC5871" w:rsidR="00E329B4" w:rsidRPr="00EA7C54" w:rsidRDefault="00C03E87" w:rsidP="00E329B4">
      <w:pPr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0A71BBC" wp14:editId="1A1A376C">
                <wp:simplePos x="0" y="0"/>
                <wp:positionH relativeFrom="column">
                  <wp:posOffset>559435</wp:posOffset>
                </wp:positionH>
                <wp:positionV relativeFrom="paragraph">
                  <wp:posOffset>3908425</wp:posOffset>
                </wp:positionV>
                <wp:extent cx="5120640" cy="635"/>
                <wp:effectExtent l="0" t="0" r="0" b="3175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0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1085E4" w14:textId="561CDDD9" w:rsidR="003841C1" w:rsidRPr="00EA7C54" w:rsidRDefault="003841C1" w:rsidP="003841C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="00573F0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14.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Significant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taxa from ANCOM-BC analysis for high (&gt;0.5 nmol/kg) or low (&lt;0.5 nmol/kg) </w:t>
                            </w:r>
                            <w:proofErr w:type="spellStart"/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dFe</w:t>
                            </w:r>
                            <w:proofErr w:type="spellEnd"/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concentrations. Z-score derived from log-transformed data. Black boxes indicate taxa that are more present in high iron versus low iron.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A71BBC" id="Text Box 83" o:spid="_x0000_s1058" type="#_x0000_t202" style="position:absolute;margin-left:44.05pt;margin-top:307.75pt;width:403.2pt;height:.0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" stroked="f">
                <v:textbox style="mso-fit-shape-to-text:t" inset="0,0,0,0">
                  <w:txbxContent>
                    <w:p w14:paraId="0F1085E4" w14:textId="561CDDD9" w:rsidR="003841C1" w:rsidRPr="00EA7C54" w:rsidRDefault="003841C1" w:rsidP="003841C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="00573F0D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14. 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Significant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taxa from ANCOM-BC analysis for high (&gt;0.5 nmol/kg) or low (&lt;0.5 nmol/kg) </w:t>
                      </w:r>
                      <w:proofErr w:type="spellStart"/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dFe</w:t>
                      </w:r>
                      <w:proofErr w:type="spellEnd"/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concentrations. Z-score derived from log-transformed data. Black boxes indicate taxa that are more present in high iron versus low iron.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2821962" w14:textId="453A042D" w:rsidR="00E329B4" w:rsidRPr="00EA7C54" w:rsidRDefault="00E329B4" w:rsidP="00E329B4">
      <w:pPr>
        <w:rPr>
          <w:rFonts w:ascii="Times New Roman" w:hAnsi="Times New Roman" w:cs="Times New Roman"/>
        </w:rPr>
      </w:pPr>
    </w:p>
    <w:p w14:paraId="54147C33" w14:textId="6C27F99C" w:rsidR="00E329B4" w:rsidRPr="00EA7C54" w:rsidRDefault="00E329B4" w:rsidP="00E329B4">
      <w:pPr>
        <w:rPr>
          <w:rFonts w:ascii="Times New Roman" w:hAnsi="Times New Roman" w:cs="Times New Roman"/>
        </w:rPr>
      </w:pPr>
    </w:p>
    <w:p w14:paraId="30ED81D4" w14:textId="66E26BBA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29A6F92" w14:textId="4B3804B1" w:rsidR="00E329B4" w:rsidRPr="00EA7C54" w:rsidRDefault="00E329B4" w:rsidP="00E329B4">
      <w:pPr>
        <w:rPr>
          <w:rFonts w:ascii="Times New Roman" w:hAnsi="Times New Roman" w:cs="Times New Roman"/>
        </w:rPr>
      </w:pPr>
    </w:p>
    <w:p w14:paraId="19B6E771" w14:textId="7A4D3B91" w:rsidR="00E329B4" w:rsidRPr="00EA7C54" w:rsidRDefault="00E329B4" w:rsidP="00E329B4">
      <w:pPr>
        <w:rPr>
          <w:rFonts w:ascii="Times New Roman" w:hAnsi="Times New Roman" w:cs="Times New Roman"/>
        </w:rPr>
      </w:pPr>
    </w:p>
    <w:p w14:paraId="18D9A4C2" w14:textId="34B6C103" w:rsidR="00E329B4" w:rsidRDefault="00E329B4" w:rsidP="00E329B4">
      <w:pPr>
        <w:rPr>
          <w:rFonts w:ascii="Times New Roman" w:hAnsi="Times New Roman" w:cs="Times New Roman"/>
        </w:rPr>
      </w:pPr>
    </w:p>
    <w:p w14:paraId="117D3A7F" w14:textId="77777777" w:rsidR="00C416AD" w:rsidRPr="00EA7C54" w:rsidRDefault="00C416AD" w:rsidP="00E329B4">
      <w:pPr>
        <w:rPr>
          <w:rFonts w:ascii="Times New Roman" w:hAnsi="Times New Roman" w:cs="Times New Roman"/>
        </w:rPr>
      </w:pPr>
    </w:p>
    <w:p w14:paraId="70925D9F" w14:textId="509B0B50" w:rsidR="00E329B4" w:rsidRDefault="00E329B4" w:rsidP="00E329B4">
      <w:pPr>
        <w:rPr>
          <w:rFonts w:ascii="Times New Roman" w:hAnsi="Times New Roman" w:cs="Times New Roman"/>
        </w:rPr>
      </w:pPr>
    </w:p>
    <w:p w14:paraId="670DDED1" w14:textId="1A29E134" w:rsidR="00C03E87" w:rsidRDefault="00C03E87" w:rsidP="00E329B4">
      <w:pPr>
        <w:rPr>
          <w:rFonts w:ascii="Times New Roman" w:hAnsi="Times New Roman" w:cs="Times New Roman"/>
        </w:rPr>
      </w:pPr>
    </w:p>
    <w:p w14:paraId="53B1433C" w14:textId="526D293E" w:rsidR="00C03E87" w:rsidRDefault="00C03E87" w:rsidP="00E329B4">
      <w:pPr>
        <w:rPr>
          <w:rFonts w:ascii="Times New Roman" w:hAnsi="Times New Roman" w:cs="Times New Roman"/>
        </w:rPr>
      </w:pPr>
    </w:p>
    <w:p w14:paraId="40D3FE33" w14:textId="1FCBB9BB" w:rsidR="00C03E87" w:rsidRDefault="00C03E87" w:rsidP="00E329B4">
      <w:pPr>
        <w:rPr>
          <w:rFonts w:ascii="Times New Roman" w:hAnsi="Times New Roman" w:cs="Times New Roman"/>
        </w:rPr>
      </w:pPr>
    </w:p>
    <w:p w14:paraId="65A0EE2F" w14:textId="69DE6434" w:rsidR="00C03E87" w:rsidRDefault="00C03E87" w:rsidP="00E329B4">
      <w:pPr>
        <w:rPr>
          <w:rFonts w:ascii="Times New Roman" w:hAnsi="Times New Roman" w:cs="Times New Roman"/>
        </w:rPr>
      </w:pPr>
    </w:p>
    <w:p w14:paraId="13B704A5" w14:textId="3F18E2AD" w:rsidR="00C03E87" w:rsidRDefault="00C03E87" w:rsidP="00E329B4">
      <w:pPr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2E029201" wp14:editId="4CA7EFB3">
            <wp:simplePos x="0" y="0"/>
            <wp:positionH relativeFrom="column">
              <wp:posOffset>-569595</wp:posOffset>
            </wp:positionH>
            <wp:positionV relativeFrom="paragraph">
              <wp:posOffset>1396365</wp:posOffset>
            </wp:positionV>
            <wp:extent cx="7146290" cy="4352925"/>
            <wp:effectExtent l="0" t="318" r="3493" b="3492"/>
            <wp:wrapSquare wrapText="bothSides"/>
            <wp:docPr id="65" name="Picture 65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lose-up of a graph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" t="3246" r="16037" b="10068"/>
                    <a:stretch/>
                  </pic:blipFill>
                  <pic:spPr bwMode="auto">
                    <a:xfrm rot="16200000">
                      <a:off x="0" y="0"/>
                      <a:ext cx="7146290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0AB51" w14:textId="033672CE" w:rsidR="00C03E87" w:rsidRDefault="00C03E87" w:rsidP="00E329B4">
      <w:pPr>
        <w:rPr>
          <w:rFonts w:ascii="Times New Roman" w:hAnsi="Times New Roman" w:cs="Times New Roman"/>
        </w:rPr>
      </w:pPr>
    </w:p>
    <w:p w14:paraId="718E6009" w14:textId="0C0955CA" w:rsidR="00C03E87" w:rsidRDefault="00C03E87" w:rsidP="00E329B4">
      <w:pPr>
        <w:rPr>
          <w:rFonts w:ascii="Times New Roman" w:hAnsi="Times New Roman" w:cs="Times New Roman"/>
        </w:rPr>
      </w:pPr>
    </w:p>
    <w:p w14:paraId="71D95AE1" w14:textId="10BA6E9A" w:rsidR="00C03E87" w:rsidRDefault="00C03E87" w:rsidP="00E329B4">
      <w:pPr>
        <w:rPr>
          <w:rFonts w:ascii="Times New Roman" w:hAnsi="Times New Roman" w:cs="Times New Roman"/>
        </w:rPr>
      </w:pPr>
    </w:p>
    <w:p w14:paraId="6A929E20" w14:textId="076BBC7E" w:rsidR="00C03E87" w:rsidRDefault="00C03E87" w:rsidP="00E329B4">
      <w:pPr>
        <w:rPr>
          <w:rFonts w:ascii="Times New Roman" w:hAnsi="Times New Roman" w:cs="Times New Roman"/>
        </w:rPr>
      </w:pPr>
    </w:p>
    <w:p w14:paraId="5EB52FC9" w14:textId="209C4309" w:rsidR="00C03E87" w:rsidRDefault="00C03E87" w:rsidP="00E329B4">
      <w:pPr>
        <w:rPr>
          <w:rFonts w:ascii="Times New Roman" w:hAnsi="Times New Roman" w:cs="Times New Roman"/>
        </w:rPr>
      </w:pPr>
    </w:p>
    <w:p w14:paraId="0F1DFF9A" w14:textId="20D95C7F" w:rsidR="00C03E87" w:rsidRDefault="00C03E87" w:rsidP="00E329B4">
      <w:pPr>
        <w:rPr>
          <w:rFonts w:ascii="Times New Roman" w:hAnsi="Times New Roman" w:cs="Times New Roman"/>
        </w:rPr>
      </w:pPr>
    </w:p>
    <w:p w14:paraId="0B17A72D" w14:textId="3008EC17" w:rsidR="00C03E87" w:rsidRDefault="00C03E87" w:rsidP="00E329B4">
      <w:pPr>
        <w:rPr>
          <w:rFonts w:ascii="Times New Roman" w:hAnsi="Times New Roman" w:cs="Times New Roman"/>
        </w:rPr>
      </w:pPr>
    </w:p>
    <w:p w14:paraId="1BF05905" w14:textId="7C6F7281" w:rsidR="00C03E87" w:rsidRPr="00EA7C54" w:rsidRDefault="00C03E87" w:rsidP="00E329B4">
      <w:pPr>
        <w:rPr>
          <w:rFonts w:ascii="Times New Roman" w:hAnsi="Times New Roman" w:cs="Times New Roman"/>
        </w:rPr>
      </w:pPr>
    </w:p>
    <w:p w14:paraId="649ECACD" w14:textId="0155515E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6513BF76" w14:textId="3CAE545B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06E6F091" w14:textId="64A7A56B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0E81E34C" w14:textId="27F9A3E4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2F112E08" w14:textId="411FB855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78EF5D08" w14:textId="11D0F90A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18EEB54C" w14:textId="18ADF516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64A0039D" w14:textId="69B787D5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40E2E280" w14:textId="5B182675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48884E2A" w14:textId="302B7E2C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0F941A74" w14:textId="3FC79E05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68060366" w14:textId="49BD5B3D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0061FE51" w14:textId="4A662405" w:rsidR="00C03E87" w:rsidRDefault="00C03E87" w:rsidP="00E329B4">
      <w:pPr>
        <w:jc w:val="center"/>
        <w:rPr>
          <w:rFonts w:ascii="Times New Roman" w:hAnsi="Times New Roman" w:cs="Times New Roman"/>
        </w:rPr>
      </w:pPr>
    </w:p>
    <w:p w14:paraId="4B80AF4E" w14:textId="66B9AE74" w:rsidR="00C03E87" w:rsidRDefault="00C03E87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F865EF" wp14:editId="7899A908">
                <wp:simplePos x="0" y="0"/>
                <wp:positionH relativeFrom="column">
                  <wp:posOffset>438150</wp:posOffset>
                </wp:positionH>
                <wp:positionV relativeFrom="paragraph">
                  <wp:posOffset>-360680</wp:posOffset>
                </wp:positionV>
                <wp:extent cx="5391150" cy="635"/>
                <wp:effectExtent l="0" t="0" r="635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68DA79" w14:textId="1314F34E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Figure</w:t>
                            </w:r>
                            <w:r w:rsidR="00C416A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15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. Significant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particle-associated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taxa from ANCOM-BC analysis for high (&gt;0.5 nmol/kg) or low (&lt;0.5 nmol/kg) </w:t>
                            </w:r>
                            <w:proofErr w:type="spellStart"/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dFe</w:t>
                            </w:r>
                            <w:proofErr w:type="spellEnd"/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concentrations. Z-score derived from log-transformed data. </w:t>
                            </w:r>
                          </w:p>
                          <w:p w14:paraId="7E9210A5" w14:textId="77777777" w:rsidR="00E329B4" w:rsidRPr="00914396" w:rsidRDefault="00E329B4" w:rsidP="00E329B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F865EF" id="Text Box 66" o:spid="_x0000_s1059" type="#_x0000_t202" style="position:absolute;left:0;text-align:left;margin-left:34.5pt;margin-top:-28.4pt;width:424.5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" stroked="f">
                <v:textbox style="mso-fit-shape-to-text:t" inset="0,0,0,0">
                  <w:txbxContent>
                    <w:p w14:paraId="1168DA79" w14:textId="1314F34E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Figure</w:t>
                      </w:r>
                      <w:r w:rsidR="00C416AD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 15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. Significant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particle-associated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taxa from ANCOM-BC analysis for high (&gt;0.5 nmol/kg) or low (&lt;0.5 nmol/kg) </w:t>
                      </w:r>
                      <w:proofErr w:type="spellStart"/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dFe</w:t>
                      </w:r>
                      <w:proofErr w:type="spellEnd"/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concentrations. Z-score derived from log-transformed data. </w:t>
                      </w:r>
                    </w:p>
                    <w:p w14:paraId="7E9210A5" w14:textId="77777777" w:rsidR="00E329B4" w:rsidRPr="00914396" w:rsidRDefault="00E329B4" w:rsidP="00E329B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1E90FA" w14:textId="31C5DF0C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</w:rPr>
        <w:lastRenderedPageBreak/>
        <w:t>TABLES</w:t>
      </w:r>
    </w:p>
    <w:p w14:paraId="41AC962B" w14:textId="1487BDCD" w:rsidR="00E329B4" w:rsidRDefault="00E329B4" w:rsidP="00E329B4">
      <w:pPr>
        <w:jc w:val="center"/>
        <w:rPr>
          <w:rFonts w:ascii="Times New Roman" w:hAnsi="Times New Roman" w:cs="Times New Roman"/>
        </w:rPr>
      </w:pPr>
    </w:p>
    <w:p w14:paraId="46C73030" w14:textId="5CADA721" w:rsidR="00C416AD" w:rsidRDefault="00C416AD" w:rsidP="00E329B4">
      <w:pPr>
        <w:jc w:val="center"/>
        <w:rPr>
          <w:rFonts w:ascii="Times New Roman" w:hAnsi="Times New Roman" w:cs="Times New Roman"/>
        </w:rPr>
      </w:pPr>
    </w:p>
    <w:p w14:paraId="5B6BC940" w14:textId="020A7867" w:rsidR="00C416AD" w:rsidRPr="00EA7C54" w:rsidRDefault="00C416AD" w:rsidP="00E329B4">
      <w:pPr>
        <w:jc w:val="center"/>
        <w:rPr>
          <w:rFonts w:ascii="Times New Roman" w:hAnsi="Times New Roman" w:cs="Times New Roman"/>
        </w:rPr>
      </w:pPr>
    </w:p>
    <w:p w14:paraId="1509D72D" w14:textId="130A3D15" w:rsidR="00E329B4" w:rsidRPr="00EA7C54" w:rsidRDefault="00E329B4" w:rsidP="00E329B4">
      <w:pPr>
        <w:pStyle w:val="Caption"/>
        <w:keepNext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Table 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fldChar w:fldCharType="begin"/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instrText xml:space="preserve"> SEQ Table \* ARABIC </w:instrTex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fldChar w:fldCharType="separate"/>
      </w:r>
      <w:r w:rsidRPr="00EA7C54">
        <w:rPr>
          <w:rFonts w:ascii="Times New Roman" w:hAnsi="Times New Roman" w:cs="Times New Roman"/>
          <w:b/>
          <w:bCs/>
          <w:noProof/>
          <w:sz w:val="20"/>
          <w:szCs w:val="20"/>
        </w:rPr>
        <w:t>1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fldChar w:fldCharType="end"/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Pr="00EA7C54">
        <w:rPr>
          <w:rFonts w:ascii="Times New Roman" w:hAnsi="Times New Roman" w:cs="Times New Roman"/>
          <w:sz w:val="20"/>
          <w:szCs w:val="20"/>
        </w:rPr>
        <w:t xml:space="preserve"> Water mass characterization with temperature and salinity ranges.</w:t>
      </w:r>
    </w:p>
    <w:p w14:paraId="35908DE0" w14:textId="0468A709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inline distT="0" distB="0" distL="0" distR="0" wp14:anchorId="3D4C330F" wp14:editId="2F4F9B1F">
            <wp:extent cx="4135902" cy="1181686"/>
            <wp:effectExtent l="0" t="0" r="4445" b="0"/>
            <wp:docPr id="58" name="Picture 58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table with numbers and symbols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24022" r="21182" b="41187"/>
                    <a:stretch/>
                  </pic:blipFill>
                  <pic:spPr bwMode="auto">
                    <a:xfrm>
                      <a:off x="0" y="0"/>
                      <a:ext cx="4135981" cy="118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F8A84" w14:textId="37E089A2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5491B003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741A368F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2CABF321" w14:textId="77777777" w:rsidR="00E329B4" w:rsidRPr="00EA7C54" w:rsidRDefault="00E329B4" w:rsidP="00E329B4">
      <w:pPr>
        <w:jc w:val="center"/>
        <w:rPr>
          <w:ins w:id="10" w:author="Sierra Bartlett" w:date="2024-09-17T10:28:00Z"/>
          <w:rFonts w:ascii="Times New Roman" w:hAnsi="Times New Roman" w:cs="Times New Roman"/>
        </w:rPr>
      </w:pPr>
    </w:p>
    <w:p w14:paraId="5B9AF11C" w14:textId="77777777" w:rsidR="00E329B4" w:rsidRPr="00EA7C54" w:rsidRDefault="00E329B4" w:rsidP="00E329B4">
      <w:pPr>
        <w:jc w:val="center"/>
        <w:rPr>
          <w:ins w:id="11" w:author="Sierra Bartlett" w:date="2024-09-17T10:28:00Z"/>
          <w:rFonts w:ascii="Times New Roman" w:hAnsi="Times New Roman" w:cs="Times New Roman"/>
        </w:rPr>
      </w:pPr>
    </w:p>
    <w:p w14:paraId="62209AE2" w14:textId="77777777" w:rsidR="00E329B4" w:rsidRPr="00EA7C54" w:rsidRDefault="00E329B4" w:rsidP="00E329B4">
      <w:pPr>
        <w:jc w:val="center"/>
        <w:rPr>
          <w:ins w:id="12" w:author="Sierra Bartlett" w:date="2024-09-17T10:28:00Z"/>
          <w:rFonts w:ascii="Times New Roman" w:hAnsi="Times New Roman" w:cs="Times New Roman"/>
        </w:rPr>
      </w:pPr>
    </w:p>
    <w:p w14:paraId="17E2B688" w14:textId="77777777" w:rsidR="00E329B4" w:rsidRPr="00EA7C54" w:rsidRDefault="00E329B4" w:rsidP="00E329B4">
      <w:pPr>
        <w:jc w:val="center"/>
        <w:rPr>
          <w:ins w:id="13" w:author="Sierra Bartlett" w:date="2024-09-17T10:28:00Z"/>
          <w:rFonts w:ascii="Times New Roman" w:hAnsi="Times New Roman" w:cs="Times New Roman"/>
        </w:rPr>
      </w:pPr>
    </w:p>
    <w:p w14:paraId="6F813E7E" w14:textId="77777777" w:rsidR="00E329B4" w:rsidRPr="00EA7C54" w:rsidRDefault="00E329B4" w:rsidP="00E329B4">
      <w:pPr>
        <w:jc w:val="center"/>
        <w:rPr>
          <w:ins w:id="14" w:author="Sierra Bartlett" w:date="2024-09-17T10:28:00Z"/>
          <w:rFonts w:ascii="Times New Roman" w:hAnsi="Times New Roman" w:cs="Times New Roman"/>
        </w:rPr>
      </w:pPr>
    </w:p>
    <w:p w14:paraId="4C4765BA" w14:textId="77777777" w:rsidR="00E329B4" w:rsidRPr="00EA7C54" w:rsidRDefault="00E329B4" w:rsidP="00E329B4">
      <w:pPr>
        <w:jc w:val="center"/>
        <w:rPr>
          <w:ins w:id="15" w:author="Sierra Bartlett" w:date="2024-09-17T10:28:00Z"/>
          <w:rFonts w:ascii="Times New Roman" w:hAnsi="Times New Roman" w:cs="Times New Roman"/>
        </w:rPr>
      </w:pPr>
    </w:p>
    <w:p w14:paraId="6A167772" w14:textId="77777777" w:rsidR="00E329B4" w:rsidRPr="00EA7C54" w:rsidRDefault="00E329B4" w:rsidP="00E329B4">
      <w:pPr>
        <w:jc w:val="center"/>
        <w:rPr>
          <w:ins w:id="16" w:author="Sierra Bartlett" w:date="2024-09-17T10:28:00Z"/>
          <w:rFonts w:ascii="Times New Roman" w:hAnsi="Times New Roman" w:cs="Times New Roman"/>
        </w:rPr>
      </w:pPr>
    </w:p>
    <w:p w14:paraId="7AF1394F" w14:textId="77777777" w:rsidR="00E329B4" w:rsidRPr="00EA7C54" w:rsidRDefault="00E329B4" w:rsidP="00E329B4">
      <w:pPr>
        <w:jc w:val="center"/>
        <w:rPr>
          <w:ins w:id="17" w:author="Sierra Bartlett" w:date="2024-09-17T10:28:00Z"/>
          <w:rFonts w:ascii="Times New Roman" w:hAnsi="Times New Roman" w:cs="Times New Roman"/>
        </w:rPr>
      </w:pPr>
    </w:p>
    <w:p w14:paraId="1330974B" w14:textId="77777777" w:rsidR="00E329B4" w:rsidRPr="00EA7C54" w:rsidRDefault="00E329B4" w:rsidP="00E329B4">
      <w:pPr>
        <w:jc w:val="center"/>
        <w:rPr>
          <w:ins w:id="18" w:author="Sierra Bartlett" w:date="2024-09-17T10:28:00Z"/>
          <w:rFonts w:ascii="Times New Roman" w:hAnsi="Times New Roman" w:cs="Times New Roman"/>
        </w:rPr>
      </w:pPr>
    </w:p>
    <w:p w14:paraId="4A28DB02" w14:textId="77777777" w:rsidR="00E329B4" w:rsidRPr="00EA7C54" w:rsidRDefault="00E329B4" w:rsidP="00E329B4">
      <w:pPr>
        <w:jc w:val="center"/>
        <w:rPr>
          <w:ins w:id="19" w:author="Sierra Bartlett" w:date="2024-09-17T10:28:00Z"/>
          <w:rFonts w:ascii="Times New Roman" w:hAnsi="Times New Roman" w:cs="Times New Roman"/>
        </w:rPr>
      </w:pPr>
    </w:p>
    <w:p w14:paraId="1C66AF80" w14:textId="77777777" w:rsidR="00E329B4" w:rsidRPr="00EA7C54" w:rsidRDefault="00E329B4" w:rsidP="00E329B4">
      <w:pPr>
        <w:jc w:val="center"/>
        <w:rPr>
          <w:ins w:id="20" w:author="Sierra Bartlett" w:date="2024-09-17T10:28:00Z"/>
          <w:rFonts w:ascii="Times New Roman" w:hAnsi="Times New Roman" w:cs="Times New Roman"/>
        </w:rPr>
      </w:pPr>
    </w:p>
    <w:p w14:paraId="66FB5CD2" w14:textId="174A438D" w:rsidR="00E329B4" w:rsidRDefault="00E329B4" w:rsidP="00E329B4">
      <w:pPr>
        <w:jc w:val="center"/>
        <w:rPr>
          <w:rFonts w:ascii="Times New Roman" w:hAnsi="Times New Roman" w:cs="Times New Roman"/>
        </w:rPr>
      </w:pPr>
    </w:p>
    <w:p w14:paraId="170E475A" w14:textId="77777777" w:rsidR="00D6110F" w:rsidRPr="00EA7C54" w:rsidRDefault="00D6110F" w:rsidP="00E329B4">
      <w:pPr>
        <w:jc w:val="center"/>
        <w:rPr>
          <w:rFonts w:ascii="Times New Roman" w:hAnsi="Times New Roman" w:cs="Times New Roman"/>
        </w:rPr>
      </w:pPr>
    </w:p>
    <w:p w14:paraId="5424C6E5" w14:textId="520C83F8" w:rsidR="00E329B4" w:rsidRPr="00EA7C54" w:rsidRDefault="00C416AD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FEB17B" wp14:editId="2AFEEF17">
                <wp:simplePos x="0" y="0"/>
                <wp:positionH relativeFrom="column">
                  <wp:posOffset>901700</wp:posOffset>
                </wp:positionH>
                <wp:positionV relativeFrom="paragraph">
                  <wp:posOffset>346710</wp:posOffset>
                </wp:positionV>
                <wp:extent cx="4119245" cy="457200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924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9F36A7" w14:textId="77777777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 \* ARABIC </w:instrTex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. Inflow and outflow stations and depth.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EB17B" id="Text Box 59" o:spid="_x0000_s1060" type="#_x0000_t202" style="position:absolute;left:0;text-align:left;margin-left:71pt;margin-top:27.3pt;width:324.35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" stroked="f">
                <v:textbox inset="0,0,0,0">
                  <w:txbxContent>
                    <w:p w14:paraId="389F36A7" w14:textId="77777777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instrText xml:space="preserve"> SEQ Table \* ARABIC </w:instrTex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2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. Inflow and outflow stations and depth.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EF1A88" w14:textId="568DB2D8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6CD996FD" w14:textId="011A35A2" w:rsidR="00E329B4" w:rsidRPr="00EA7C54" w:rsidRDefault="00C416AD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29618F0E" wp14:editId="4C2DC259">
            <wp:simplePos x="0" y="0"/>
            <wp:positionH relativeFrom="column">
              <wp:posOffset>901700</wp:posOffset>
            </wp:positionH>
            <wp:positionV relativeFrom="paragraph">
              <wp:posOffset>104775</wp:posOffset>
            </wp:positionV>
            <wp:extent cx="4119245" cy="3924300"/>
            <wp:effectExtent l="0" t="0" r="0" b="0"/>
            <wp:wrapSquare wrapText="bothSides"/>
            <wp:docPr id="28" name="Picture 28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table of numbers and lines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9" t="11398" r="45291" b="22930"/>
                    <a:stretch/>
                  </pic:blipFill>
                  <pic:spPr bwMode="auto">
                    <a:xfrm>
                      <a:off x="0" y="0"/>
                      <a:ext cx="411924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261F7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0EF53CE4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712DA98D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7FCE854C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30DCB736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1E6D5D2C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649C308E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56FFB40A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AAAD886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77414DF0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1F57F869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0CE19051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446A216F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36916708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032A713B" w14:textId="19D3F3FB" w:rsidR="00E329B4" w:rsidRDefault="00E329B4" w:rsidP="00E329B4">
      <w:pPr>
        <w:rPr>
          <w:rFonts w:ascii="Times New Roman" w:hAnsi="Times New Roman" w:cs="Times New Roman"/>
        </w:rPr>
      </w:pPr>
    </w:p>
    <w:p w14:paraId="7343A512" w14:textId="052088EC" w:rsidR="00D6110F" w:rsidRDefault="00D6110F" w:rsidP="00E329B4">
      <w:pPr>
        <w:rPr>
          <w:rFonts w:ascii="Times New Roman" w:hAnsi="Times New Roman" w:cs="Times New Roman"/>
        </w:rPr>
      </w:pPr>
    </w:p>
    <w:p w14:paraId="4C317012" w14:textId="1FA52E12" w:rsidR="00D6110F" w:rsidRDefault="00D6110F" w:rsidP="00E329B4">
      <w:pPr>
        <w:rPr>
          <w:rFonts w:ascii="Times New Roman" w:hAnsi="Times New Roman" w:cs="Times New Roman"/>
        </w:rPr>
      </w:pPr>
    </w:p>
    <w:p w14:paraId="1EE51F9D" w14:textId="56FA90EB" w:rsidR="00D6110F" w:rsidRDefault="00D6110F" w:rsidP="00E329B4">
      <w:pPr>
        <w:rPr>
          <w:rFonts w:ascii="Times New Roman" w:hAnsi="Times New Roman" w:cs="Times New Roman"/>
        </w:rPr>
      </w:pPr>
    </w:p>
    <w:p w14:paraId="65965AC4" w14:textId="5424F169" w:rsidR="00D6110F" w:rsidRDefault="00D6110F" w:rsidP="00E329B4">
      <w:pPr>
        <w:rPr>
          <w:rFonts w:ascii="Times New Roman" w:hAnsi="Times New Roman" w:cs="Times New Roman"/>
        </w:rPr>
      </w:pPr>
    </w:p>
    <w:p w14:paraId="5A3444EC" w14:textId="77777777" w:rsidR="00D6110F" w:rsidRPr="00EA7C54" w:rsidRDefault="00D6110F" w:rsidP="00E329B4">
      <w:pPr>
        <w:rPr>
          <w:rFonts w:ascii="Times New Roman" w:hAnsi="Times New Roman" w:cs="Times New Roman"/>
        </w:rPr>
      </w:pPr>
    </w:p>
    <w:p w14:paraId="502220F3" w14:textId="2244EAE7" w:rsidR="004430E5" w:rsidRDefault="004430E5" w:rsidP="00E329B4">
      <w:pPr>
        <w:jc w:val="center"/>
        <w:rPr>
          <w:rFonts w:ascii="Times New Roman" w:hAnsi="Times New Roman" w:cs="Times New Roman"/>
        </w:rPr>
      </w:pPr>
    </w:p>
    <w:p w14:paraId="48F4593D" w14:textId="77777777" w:rsidR="00D6110F" w:rsidRPr="00EA7C54" w:rsidRDefault="00D6110F" w:rsidP="00E329B4">
      <w:pPr>
        <w:jc w:val="center"/>
        <w:rPr>
          <w:rFonts w:ascii="Times New Roman" w:hAnsi="Times New Roman" w:cs="Times New Roman"/>
        </w:rPr>
      </w:pPr>
    </w:p>
    <w:p w14:paraId="1B0C9FB2" w14:textId="3F3F7A13" w:rsidR="00E329B4" w:rsidRPr="00EA7C54" w:rsidRDefault="00E329B4" w:rsidP="00DA71CE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1B58DC9" wp14:editId="694D8D9C">
                <wp:extent cx="6283325" cy="515620"/>
                <wp:effectExtent l="0" t="0" r="3175" b="508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3325" cy="515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7ED98" w14:textId="77777777" w:rsidR="00E329B4" w:rsidRPr="00EA7C54" w:rsidRDefault="00E329B4" w:rsidP="00E329B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4"/>
                              </w:rPr>
                            </w:pP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 \* ARABIC </w:instrTex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Indicator species analysis of significant taxa in 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 w:rsidRPr="00EA7C54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outflow community. No significant indicator taxa appeared for particle-associated community.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B58DC9" id="Text Box 60" o:spid="_x0000_s1061" type="#_x0000_t202" style="width:494.75pt;height:4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" stroked="f">
                <v:textbox inset="0,0,0,0">
                  <w:txbxContent>
                    <w:p w14:paraId="6177ED98" w14:textId="77777777" w:rsidR="00E329B4" w:rsidRPr="00EA7C54" w:rsidRDefault="00E329B4" w:rsidP="00E329B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4"/>
                        </w:rPr>
                      </w:pP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instrText xml:space="preserve"> SEQ Table \* ARABIC </w:instrTex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0"/>
                          <w:szCs w:val="20"/>
                        </w:rPr>
                        <w:t>3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Indicator species analysis of significant taxa in </w:t>
                      </w:r>
                      <w:r w:rsidRPr="00EA7C54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 w:rsidRPr="00EA7C54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outflow community. No significant indicator taxa appeared for particle-associated community.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5731D3" w14:textId="63528C2C" w:rsidR="00E329B4" w:rsidRPr="00EA7C54" w:rsidRDefault="00DA71CE" w:rsidP="00E329B4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inline distT="0" distB="0" distL="0" distR="0" wp14:anchorId="70D86712" wp14:editId="69F3A023">
            <wp:extent cx="5942100" cy="134911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5" t="7308" r="1990" b="63205"/>
                    <a:stretch/>
                  </pic:blipFill>
                  <pic:spPr bwMode="auto">
                    <a:xfrm>
                      <a:off x="0" y="0"/>
                      <a:ext cx="5963005" cy="1353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F5468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06F5CAB7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42E92E37" w14:textId="77777777" w:rsidR="00E329B4" w:rsidRPr="00EA7C54" w:rsidRDefault="00E329B4" w:rsidP="00A04028">
      <w:pPr>
        <w:rPr>
          <w:rFonts w:ascii="Times New Roman" w:hAnsi="Times New Roman" w:cs="Times New Roman"/>
        </w:rPr>
      </w:pPr>
    </w:p>
    <w:p w14:paraId="32C82668" w14:textId="45B465EB" w:rsidR="00E329B4" w:rsidRPr="00EA7C54" w:rsidRDefault="00E329B4" w:rsidP="00E329B4">
      <w:pPr>
        <w:pStyle w:val="Caption"/>
        <w:rPr>
          <w:rFonts w:ascii="Times New Roman" w:hAnsi="Times New Roman" w:cs="Times New Roman"/>
          <w:sz w:val="20"/>
          <w:szCs w:val="20"/>
        </w:rPr>
      </w:pPr>
      <w:ins w:id="21" w:author="Patricia L Yager" w:date="2024-09-12T12:07:00Z">
        <w:r w:rsidRPr="00EA7C54">
          <w:rPr>
            <w:rFonts w:ascii="Times New Roman" w:hAnsi="Times New Roman" w:cs="Times New Roman"/>
            <w:sz w:val="20"/>
            <w:szCs w:val="20"/>
          </w:rPr>
          <w:t xml:space="preserve">  </w:t>
        </w:r>
      </w:ins>
    </w:p>
    <w:p w14:paraId="437632AE" w14:textId="77777777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8832151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49A1EDAD" w14:textId="77777777" w:rsidR="00E329B4" w:rsidRPr="00EA7C54" w:rsidRDefault="00E329B4" w:rsidP="00E329B4">
      <w:pPr>
        <w:jc w:val="center"/>
        <w:rPr>
          <w:rFonts w:ascii="Times New Roman" w:hAnsi="Times New Roman" w:cs="Times New Roman"/>
        </w:rPr>
      </w:pPr>
    </w:p>
    <w:p w14:paraId="1DD39CDE" w14:textId="47B57BC1" w:rsidR="00E329B4" w:rsidRDefault="00E329B4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18596A77" w14:textId="3956186B" w:rsidR="00955471" w:rsidRDefault="00955471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36F39BC3" w14:textId="3AAB47FB" w:rsidR="00955471" w:rsidRDefault="00955471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57F52E3E" w14:textId="73FBD3FE" w:rsidR="00955471" w:rsidRDefault="00955471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1F009E74" w14:textId="75CB8042" w:rsidR="00955471" w:rsidRDefault="00955471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1B04660E" w14:textId="12CBE727" w:rsidR="00955471" w:rsidRDefault="00955471" w:rsidP="00E329B4">
      <w:pPr>
        <w:jc w:val="center"/>
        <w:rPr>
          <w:rFonts w:ascii="Times New Roman" w:hAnsi="Times New Roman" w:cs="Times New Roman"/>
          <w:b/>
          <w:bCs/>
          <w:iCs/>
          <w:color w:val="000000" w:themeColor="text1"/>
          <w:sz w:val="20"/>
          <w:szCs w:val="20"/>
        </w:rPr>
      </w:pPr>
    </w:p>
    <w:p w14:paraId="336F8242" w14:textId="77777777" w:rsidR="00955471" w:rsidRPr="00EA7C54" w:rsidRDefault="00955471" w:rsidP="00E329B4">
      <w:pPr>
        <w:jc w:val="center"/>
        <w:rPr>
          <w:rFonts w:ascii="Times New Roman" w:hAnsi="Times New Roman" w:cs="Times New Roman"/>
        </w:rPr>
      </w:pPr>
    </w:p>
    <w:p w14:paraId="442397C2" w14:textId="1F3CC929" w:rsidR="00E329B4" w:rsidRPr="00EA7C54" w:rsidRDefault="00E329B4" w:rsidP="00E329B4">
      <w:pPr>
        <w:rPr>
          <w:rFonts w:ascii="Times New Roman" w:hAnsi="Times New Roman" w:cs="Times New Roman"/>
        </w:rPr>
      </w:pPr>
    </w:p>
    <w:p w14:paraId="2481CF8F" w14:textId="3799B836" w:rsidR="00E329B4" w:rsidRPr="00EA7C54" w:rsidRDefault="00E329B4" w:rsidP="00E329B4">
      <w:pPr>
        <w:pStyle w:val="Caption"/>
        <w:keepNext/>
        <w:rPr>
          <w:rFonts w:ascii="Times New Roman" w:hAnsi="Times New Roman" w:cs="Times New Roman"/>
          <w:sz w:val="20"/>
          <w:szCs w:val="20"/>
        </w:rPr>
      </w:pPr>
      <w:r w:rsidRPr="00EA7C54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Table </w:t>
      </w:r>
      <w:r w:rsidR="00D6110F">
        <w:rPr>
          <w:rFonts w:ascii="Times New Roman" w:hAnsi="Times New Roman" w:cs="Times New Roman"/>
          <w:b/>
          <w:bCs/>
          <w:sz w:val="20"/>
          <w:szCs w:val="20"/>
        </w:rPr>
        <w:t>4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>.</w:t>
      </w:r>
      <w:r w:rsidRPr="00EA7C54">
        <w:rPr>
          <w:rFonts w:ascii="Times New Roman" w:hAnsi="Times New Roman" w:cs="Times New Roman"/>
          <w:sz w:val="20"/>
          <w:szCs w:val="20"/>
        </w:rPr>
        <w:t xml:space="preserve"> Indicator species for </w:t>
      </w:r>
      <w:r w:rsidRPr="00EA7C54">
        <w:rPr>
          <w:rFonts w:ascii="Times New Roman" w:hAnsi="Times New Roman" w:cs="Times New Roman"/>
          <w:b/>
          <w:bCs/>
          <w:sz w:val="20"/>
          <w:szCs w:val="20"/>
        </w:rPr>
        <w:t xml:space="preserve">free-living </w:t>
      </w:r>
      <w:r w:rsidRPr="00EA7C54">
        <w:rPr>
          <w:rFonts w:ascii="Times New Roman" w:hAnsi="Times New Roman" w:cs="Times New Roman"/>
          <w:sz w:val="20"/>
          <w:szCs w:val="20"/>
        </w:rPr>
        <w:t>communities based on location, separated into surface-200m (upper 200m) and 200-bottom (below 200m).</w:t>
      </w:r>
    </w:p>
    <w:p w14:paraId="7E8D0CEB" w14:textId="07D9C95D" w:rsidR="00A04028" w:rsidRDefault="00E329B4" w:rsidP="00A04028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drawing>
          <wp:inline distT="0" distB="0" distL="0" distR="0" wp14:anchorId="00AFCBA9" wp14:editId="7324C950">
            <wp:extent cx="7560893" cy="4637509"/>
            <wp:effectExtent l="952" t="0" r="0" b="0"/>
            <wp:docPr id="30" name="Picture 30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7946" cy="4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035D" w14:textId="63779B48" w:rsidR="003E4C14" w:rsidRPr="00EA7C54" w:rsidRDefault="00A04028" w:rsidP="00A5282D">
      <w:pPr>
        <w:jc w:val="center"/>
        <w:rPr>
          <w:ins w:id="22" w:author="Sierra Bartlett" w:date="2024-09-17T12:16:00Z"/>
          <w:rFonts w:ascii="Times New Roman" w:hAnsi="Times New Roman" w:cs="Times New Roman"/>
        </w:rPr>
      </w:pPr>
      <w:r w:rsidRPr="003E4C14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95104" behindDoc="0" locked="0" layoutInCell="1" allowOverlap="1" wp14:anchorId="3BA19F70" wp14:editId="0A891162">
            <wp:simplePos x="0" y="0"/>
            <wp:positionH relativeFrom="column">
              <wp:posOffset>-816610</wp:posOffset>
            </wp:positionH>
            <wp:positionV relativeFrom="paragraph">
              <wp:posOffset>2638425</wp:posOffset>
            </wp:positionV>
            <wp:extent cx="7802245" cy="3120390"/>
            <wp:effectExtent l="4128" t="0" r="0" b="0"/>
            <wp:wrapSquare wrapText="bothSides"/>
            <wp:docPr id="29" name="Picture 29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char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4C14">
        <w:rPr>
          <w:rFonts w:ascii="Times New Roman" w:hAnsi="Times New Roman" w:cs="Times New Roma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0E9FA8" wp14:editId="5ACC3ACD">
                <wp:simplePos x="0" y="0"/>
                <wp:positionH relativeFrom="column">
                  <wp:posOffset>436587</wp:posOffset>
                </wp:positionH>
                <wp:positionV relativeFrom="paragraph">
                  <wp:posOffset>195</wp:posOffset>
                </wp:positionV>
                <wp:extent cx="5516880" cy="457200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1BE2B9" w14:textId="5BC7C096" w:rsidR="003E4C14" w:rsidRPr="00D6110F" w:rsidRDefault="003E4C14" w:rsidP="003E4C14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0"/>
                                <w:szCs w:val="20"/>
                              </w:rPr>
                            </w:pPr>
                            <w:r w:rsidRPr="00D6110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 w:rsidR="00D6110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5</w:t>
                            </w:r>
                            <w:r w:rsidRPr="00D6110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D6110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 xml:space="preserve"> Indicator species for </w:t>
                            </w:r>
                            <w:r w:rsidRPr="00D6110F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particle-associated </w:t>
                            </w:r>
                            <w:r w:rsidRPr="00D6110F"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communities based on location, separated into surface-200m (upper 200m) and 200-bottom (below 200m). No significant taxa for upper 200m.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0E9FA8" id="Text Box 76" o:spid="_x0000_s1062" type="#_x0000_t202" style="position:absolute;left:0;text-align:left;margin-left:34.4pt;margin-top:0;width:434.4pt;height:36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" stroked="f">
                <v:textbox inset="0,0,0,0">
                  <w:txbxContent>
                    <w:p w14:paraId="541BE2B9" w14:textId="5BC7C096" w:rsidR="003E4C14" w:rsidRPr="00D6110F" w:rsidRDefault="003E4C14" w:rsidP="003E4C14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0"/>
                          <w:szCs w:val="20"/>
                        </w:rPr>
                      </w:pPr>
                      <w:r w:rsidRPr="00D6110F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 w:rsidR="00D6110F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  <w:r w:rsidRPr="00D6110F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D6110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 xml:space="preserve"> Indicator species for </w:t>
                      </w:r>
                      <w:r w:rsidRPr="00D6110F">
                        <w:rPr>
                          <w:rFonts w:ascii="Times New Roman" w:hAnsi="Times New Roman" w:cs="Times New Roman"/>
                          <w:b/>
                          <w:bCs/>
                          <w:sz w:val="20"/>
                          <w:szCs w:val="20"/>
                        </w:rPr>
                        <w:t xml:space="preserve">particle-associated </w:t>
                      </w:r>
                      <w:r w:rsidRPr="00D6110F"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communities based on location, separated into surface-200m (upper 200m) and 200-bottom (below 200m). No significant taxa for upper 200m.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51B843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63EE5F8D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598CA897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3AEC54D8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1AE94E8E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1450BA45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339310EF" w14:textId="77777777" w:rsidR="00A04028" w:rsidRDefault="00A04028" w:rsidP="00A04028">
      <w:pPr>
        <w:spacing w:line="240" w:lineRule="auto"/>
        <w:jc w:val="center"/>
        <w:rPr>
          <w:rFonts w:ascii="Times New Roman" w:hAnsi="Times New Roman" w:cs="Times New Roman"/>
        </w:rPr>
      </w:pPr>
    </w:p>
    <w:p w14:paraId="2BFD62FD" w14:textId="19341442" w:rsidR="00A04028" w:rsidRDefault="00A04028" w:rsidP="00A04028">
      <w:pPr>
        <w:jc w:val="center"/>
        <w:rPr>
          <w:rFonts w:ascii="Times New Roman" w:hAnsi="Times New Roman" w:cs="Times New Roman"/>
        </w:rPr>
      </w:pPr>
    </w:p>
    <w:p w14:paraId="7DF9F2AD" w14:textId="78DFDAB8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3ED6B90F" w14:textId="4E8643CC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0FE3D0AA" w14:textId="31C8BE49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7D38B6A8" w14:textId="03C43775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199030B0" w14:textId="4BA897B8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1DD14822" w14:textId="00C91579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3D49839F" w14:textId="484B3B3C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092C5540" w14:textId="04CF33AC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1BFE0289" w14:textId="7AB40C52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68499BB9" w14:textId="6AE804CF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620D7C06" w14:textId="3A5BD1B7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6F8923A8" w14:textId="7B29DD7D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1022EF30" w14:textId="273EB1C5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2B36A849" w14:textId="6AE2CA90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1981F28C" w14:textId="29429EA1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7BCC620C" w14:textId="6ADA6536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5769B663" w14:textId="0D86D1DA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082D6287" w14:textId="50298FB6" w:rsidR="00D6110F" w:rsidRDefault="00D6110F" w:rsidP="00A04028">
      <w:pPr>
        <w:jc w:val="center"/>
        <w:rPr>
          <w:rFonts w:ascii="Times New Roman" w:hAnsi="Times New Roman" w:cs="Times New Roman"/>
        </w:rPr>
      </w:pPr>
    </w:p>
    <w:p w14:paraId="5DF1223D" w14:textId="72AC22FF" w:rsidR="00910B2E" w:rsidRPr="00910B2E" w:rsidRDefault="00D6110F" w:rsidP="00910B2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APPENDIX</w:t>
      </w:r>
    </w:p>
    <w:p w14:paraId="2FC5E6A0" w14:textId="5C0B0E79" w:rsidR="00D6110F" w:rsidRDefault="00A04028" w:rsidP="00910B2E">
      <w:pPr>
        <w:jc w:val="center"/>
        <w:rPr>
          <w:rFonts w:ascii="Times New Roman" w:hAnsi="Times New Roman" w:cs="Times New Roman"/>
        </w:rPr>
      </w:pPr>
      <w:r w:rsidRPr="00910B2E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716608" behindDoc="1" locked="0" layoutInCell="1" allowOverlap="1" wp14:anchorId="39E070D9" wp14:editId="1BB561AD">
            <wp:simplePos x="0" y="0"/>
            <wp:positionH relativeFrom="column">
              <wp:posOffset>-552450</wp:posOffset>
            </wp:positionH>
            <wp:positionV relativeFrom="paragraph">
              <wp:posOffset>1172210</wp:posOffset>
            </wp:positionV>
            <wp:extent cx="7313295" cy="6094095"/>
            <wp:effectExtent l="0" t="0" r="0" b="0"/>
            <wp:wrapTight wrapText="bothSides">
              <wp:wrapPolygon edited="0">
                <wp:start x="21300" y="1801"/>
                <wp:lineTo x="482" y="1801"/>
                <wp:lineTo x="482" y="19626"/>
                <wp:lineTo x="21300" y="19671"/>
                <wp:lineTo x="21300" y="1801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6"/>
                    <a:stretch/>
                  </pic:blipFill>
                  <pic:spPr bwMode="auto">
                    <a:xfrm rot="16200000">
                      <a:off x="0" y="0"/>
                      <a:ext cx="7313295" cy="609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092F30" w14:textId="101F81BC" w:rsidR="00910B2E" w:rsidRDefault="00910B2E" w:rsidP="00910B2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</w:t>
      </w:r>
      <w:r w:rsidRPr="00910B2E">
        <w:rPr>
          <w:rFonts w:ascii="Times New Roman" w:hAnsi="Times New Roman" w:cs="Times New Roman"/>
          <w:b/>
          <w:bCs/>
        </w:rPr>
        <w:t>able S1</w:t>
      </w:r>
      <w:r>
        <w:rPr>
          <w:rFonts w:ascii="Times New Roman" w:hAnsi="Times New Roman" w:cs="Times New Roman"/>
        </w:rPr>
        <w:t>. Taxonomy table for unique taxonomic ranks</w:t>
      </w:r>
      <w:r>
        <w:rPr>
          <w:rFonts w:ascii="Times New Roman" w:hAnsi="Times New Roman" w:cs="Times New Roman"/>
        </w:rPr>
        <w:t xml:space="preserve"> going to species.</w:t>
      </w:r>
    </w:p>
    <w:p w14:paraId="5C232A0F" w14:textId="13913775" w:rsidR="00910B2E" w:rsidRDefault="00910B2E" w:rsidP="00910B2E">
      <w:pPr>
        <w:jc w:val="center"/>
        <w:rPr>
          <w:rFonts w:ascii="Times New Roman" w:hAnsi="Times New Roman" w:cs="Times New Roman"/>
        </w:rPr>
      </w:pPr>
    </w:p>
    <w:p w14:paraId="265ECF0B" w14:textId="70FD4116" w:rsidR="00D6110F" w:rsidRDefault="00D6110F" w:rsidP="00A04028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B6DFAE" wp14:editId="3D729F9E">
            <wp:extent cx="7962429" cy="61529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91699" cy="617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81D2" w14:textId="43996894" w:rsidR="00910B2E" w:rsidRDefault="00A04028" w:rsidP="00910B2E">
      <w:pPr>
        <w:jc w:val="center"/>
        <w:rPr>
          <w:rFonts w:ascii="Times New Roman" w:hAnsi="Times New Roman" w:cs="Times New Roman"/>
        </w:rPr>
      </w:pPr>
      <w:r w:rsidRPr="00EA7C5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41FF65" wp14:editId="1883E298">
            <wp:extent cx="7657394" cy="5917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9680" cy="596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CB7B" w14:textId="77777777" w:rsidR="00910B2E" w:rsidRDefault="00910B2E" w:rsidP="00910B2E">
      <w:pPr>
        <w:jc w:val="center"/>
        <w:rPr>
          <w:rFonts w:ascii="Times New Roman" w:hAnsi="Times New Roman" w:cs="Times New Roman"/>
        </w:rPr>
      </w:pPr>
    </w:p>
    <w:p w14:paraId="3B54A8E7" w14:textId="2C320135" w:rsidR="00A04028" w:rsidRPr="00EA7C54" w:rsidRDefault="00910B2E" w:rsidP="00910B2E">
      <w:pPr>
        <w:jc w:val="center"/>
        <w:rPr>
          <w:rFonts w:ascii="Times New Roman" w:hAnsi="Times New Roman" w:cs="Times New Roman"/>
        </w:rPr>
      </w:pPr>
      <w:ins w:id="23" w:author="Sierra Bartlett" w:date="2024-09-22T13:20:00Z">
        <w:r w:rsidRPr="00EA7C54">
          <w:rPr>
            <w:rFonts w:ascii="Times New Roman" w:hAnsi="Times New Roman" w:cs="Times New Roman"/>
            <w:noProof/>
          </w:rPr>
          <w:lastRenderedPageBreak/>
          <w:drawing>
            <wp:anchor distT="0" distB="0" distL="114300" distR="114300" simplePos="0" relativeHeight="251719680" behindDoc="1" locked="0" layoutInCell="1" allowOverlap="1" wp14:anchorId="6AF1F5F5" wp14:editId="068D6172">
              <wp:simplePos x="0" y="0"/>
              <wp:positionH relativeFrom="column">
                <wp:posOffset>-951865</wp:posOffset>
              </wp:positionH>
              <wp:positionV relativeFrom="paragraph">
                <wp:posOffset>1196340</wp:posOffset>
              </wp:positionV>
              <wp:extent cx="7931785" cy="6129020"/>
              <wp:effectExtent l="0" t="0" r="0" b="0"/>
              <wp:wrapTight wrapText="bothSides">
                <wp:wrapPolygon edited="0">
                  <wp:start x="21151" y="1791"/>
                  <wp:lineTo x="469" y="1791"/>
                  <wp:lineTo x="469" y="19650"/>
                  <wp:lineTo x="21151" y="19650"/>
                  <wp:lineTo x="21151" y="1791"/>
                </wp:wrapPolygon>
              </wp:wrapTight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/>
                      <pic:cNvPicPr/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31785" cy="61290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r>
        <w:rPr>
          <w:rFonts w:ascii="Times New Roman" w:hAnsi="Times New Roman" w:cs="Times New Roman"/>
          <w:b/>
          <w:bCs/>
        </w:rPr>
        <w:t>T</w:t>
      </w:r>
      <w:r w:rsidRPr="00910B2E">
        <w:rPr>
          <w:rFonts w:ascii="Times New Roman" w:hAnsi="Times New Roman" w:cs="Times New Roman"/>
          <w:b/>
          <w:bCs/>
        </w:rPr>
        <w:t>able S</w:t>
      </w:r>
      <w:r>
        <w:rPr>
          <w:rFonts w:ascii="Times New Roman" w:hAnsi="Times New Roman" w:cs="Times New Roman"/>
          <w:b/>
          <w:bCs/>
        </w:rPr>
        <w:t>2</w:t>
      </w:r>
      <w:r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 xml:space="preserve">Metadata table for </w:t>
      </w:r>
      <w:r w:rsidR="00811744">
        <w:rPr>
          <w:rFonts w:ascii="Times New Roman" w:hAnsi="Times New Roman" w:cs="Times New Roman"/>
        </w:rPr>
        <w:t xml:space="preserve">size-fractionation </w:t>
      </w:r>
      <w:r w:rsidR="00811744"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</w:rPr>
        <w:t xml:space="preserve">environmental data for each sample. </w:t>
      </w:r>
    </w:p>
    <w:p w14:paraId="1017ADD4" w14:textId="4CE4EEF2" w:rsidR="003F67C7" w:rsidRPr="00EA7C54" w:rsidRDefault="00E329B4" w:rsidP="0015233E">
      <w:pPr>
        <w:spacing w:line="240" w:lineRule="auto"/>
        <w:jc w:val="center"/>
        <w:rPr>
          <w:rFonts w:ascii="Times New Roman" w:hAnsi="Times New Roman" w:cs="Times New Roman"/>
        </w:rPr>
      </w:pPr>
      <w:ins w:id="24" w:author="Sierra Bartlett" w:date="2024-09-22T13:20:00Z"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3E48E7B2" wp14:editId="0DED5AF4">
              <wp:extent cx="7942132" cy="6137333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/>
                      <pic:cNvPicPr/>
                    </pic:nvPicPr>
                    <pic:blipFill>
                      <a:blip r:embed="rId3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69070" cy="6158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5C6FA76" wp14:editId="1D836712">
              <wp:extent cx="8379842" cy="6475577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/>
                      <pic:cNvPicPr/>
                    </pic:nvPicPr>
                    <pic:blipFill>
                      <a:blip r:embed="rId3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384989" cy="64795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5515EE16" wp14:editId="455BA5F2">
              <wp:extent cx="8272306" cy="6392478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/>
                      <pic:cNvPicPr/>
                    </pic:nvPicPr>
                    <pic:blipFill>
                      <a:blip r:embed="rId3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98835" cy="64129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7FA1A97" wp14:editId="00DAFF5B">
              <wp:extent cx="8183561" cy="6323898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15"/>
                      <pic:cNvPicPr/>
                    </pic:nvPicPr>
                    <pic:blipFill>
                      <a:blip r:embed="rId3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28103" cy="63583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C82FA22" wp14:editId="77C2CD68">
              <wp:extent cx="8089507" cy="6251218"/>
              <wp:effectExtent l="0" t="0" r="0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/>
                      <pic:cNvPicPr/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099280" cy="6258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074EF91C" wp14:editId="7BB7510E">
              <wp:extent cx="7938678" cy="6134664"/>
              <wp:effectExtent l="0" t="0" r="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48818" cy="6142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42AD7488" wp14:editId="135C555C">
              <wp:extent cx="7948104" cy="6141948"/>
              <wp:effectExtent l="0" t="0" r="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19"/>
                      <pic:cNvPicPr/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60439" cy="61514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Pr="00EA7C54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584356A1" wp14:editId="2A5F3EC6">
              <wp:extent cx="8202405" cy="6338461"/>
              <wp:effectExtent l="0" t="0" r="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/>
                      <pic:cNvPicPr/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52213" cy="6376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3F67C7" w:rsidRPr="00EA7C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67F16" w14:textId="77777777" w:rsidR="00AD77C6" w:rsidRDefault="00AD77C6" w:rsidP="00A04028">
      <w:pPr>
        <w:spacing w:line="240" w:lineRule="auto"/>
      </w:pPr>
      <w:r>
        <w:separator/>
      </w:r>
    </w:p>
  </w:endnote>
  <w:endnote w:type="continuationSeparator" w:id="0">
    <w:p w14:paraId="673E51E9" w14:textId="77777777" w:rsidR="00AD77C6" w:rsidRDefault="00AD77C6" w:rsidP="00A0402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6C3E41" w14:textId="77777777" w:rsidR="00AD77C6" w:rsidRDefault="00AD77C6" w:rsidP="00A04028">
      <w:pPr>
        <w:spacing w:line="240" w:lineRule="auto"/>
      </w:pPr>
      <w:r>
        <w:separator/>
      </w:r>
    </w:p>
  </w:footnote>
  <w:footnote w:type="continuationSeparator" w:id="0">
    <w:p w14:paraId="4565B277" w14:textId="77777777" w:rsidR="00AD77C6" w:rsidRDefault="00AD77C6" w:rsidP="00A04028">
      <w:pPr>
        <w:spacing w:line="240" w:lineRule="auto"/>
      </w:pPr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tricia L Yager">
    <w15:presenceInfo w15:providerId="AD" w15:userId="S::pyager@uga.edu::eac19903-d8d2-4e0a-a410-02343ca5aa27"/>
  </w15:person>
  <w15:person w15:author="Sierra Bartlett">
    <w15:presenceInfo w15:providerId="AD" w15:userId="S::sb29930@uga.edu::bb337451-d0c7-448f-b73e-0a7db84714d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9B4"/>
    <w:rsid w:val="00036E1F"/>
    <w:rsid w:val="0005535F"/>
    <w:rsid w:val="000711F5"/>
    <w:rsid w:val="00141FE9"/>
    <w:rsid w:val="0015233E"/>
    <w:rsid w:val="00192342"/>
    <w:rsid w:val="003363C3"/>
    <w:rsid w:val="003551D8"/>
    <w:rsid w:val="003841C1"/>
    <w:rsid w:val="003D7D6A"/>
    <w:rsid w:val="003E4C14"/>
    <w:rsid w:val="003E73A3"/>
    <w:rsid w:val="003F67C7"/>
    <w:rsid w:val="004430E5"/>
    <w:rsid w:val="00467989"/>
    <w:rsid w:val="004E4395"/>
    <w:rsid w:val="004E45B3"/>
    <w:rsid w:val="00573F0D"/>
    <w:rsid w:val="005A2E6F"/>
    <w:rsid w:val="00660011"/>
    <w:rsid w:val="007C16EA"/>
    <w:rsid w:val="00811744"/>
    <w:rsid w:val="008255B4"/>
    <w:rsid w:val="008A2B63"/>
    <w:rsid w:val="00910B2E"/>
    <w:rsid w:val="00933141"/>
    <w:rsid w:val="00955471"/>
    <w:rsid w:val="009A5DC7"/>
    <w:rsid w:val="00A04028"/>
    <w:rsid w:val="00A5282D"/>
    <w:rsid w:val="00A617D3"/>
    <w:rsid w:val="00A865F0"/>
    <w:rsid w:val="00AC5DA7"/>
    <w:rsid w:val="00AD77C6"/>
    <w:rsid w:val="00AE4B2B"/>
    <w:rsid w:val="00AE69F8"/>
    <w:rsid w:val="00B17096"/>
    <w:rsid w:val="00C03E87"/>
    <w:rsid w:val="00C416AD"/>
    <w:rsid w:val="00CD56D3"/>
    <w:rsid w:val="00D10CAB"/>
    <w:rsid w:val="00D6110F"/>
    <w:rsid w:val="00D97297"/>
    <w:rsid w:val="00DA71CE"/>
    <w:rsid w:val="00E15673"/>
    <w:rsid w:val="00E239A9"/>
    <w:rsid w:val="00E329B4"/>
    <w:rsid w:val="00EA3025"/>
    <w:rsid w:val="00EA7C54"/>
    <w:rsid w:val="00FB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3E98E"/>
  <w15:chartTrackingRefBased/>
  <w15:docId w15:val="{66AE4CD9-D448-CA44-8A4A-1507D6A604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29B4"/>
    <w:pPr>
      <w:spacing w:line="480" w:lineRule="auto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E329B4"/>
    <w:pPr>
      <w:spacing w:before="120" w:after="120" w:line="360" w:lineRule="auto"/>
      <w:jc w:val="center"/>
    </w:pPr>
    <w:rPr>
      <w:iCs/>
      <w:color w:val="000000" w:themeColor="tex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E329B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0402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4028"/>
    <w:rPr>
      <w:szCs w:val="22"/>
    </w:rPr>
  </w:style>
  <w:style w:type="paragraph" w:styleId="Footer">
    <w:name w:val="footer"/>
    <w:basedOn w:val="Normal"/>
    <w:link w:val="FooterChar"/>
    <w:uiPriority w:val="99"/>
    <w:unhideWhenUsed/>
    <w:rsid w:val="00A0402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4028"/>
    <w:rPr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emf"/><Relationship Id="rId44" Type="http://schemas.microsoft.com/office/2011/relationships/people" Target="peop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20" Type="http://schemas.openxmlformats.org/officeDocument/2006/relationships/image" Target="media/image15.png"/><Relationship Id="rId41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32</Pages>
  <Words>209</Words>
  <Characters>1194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Sierra Bartlett</dc:creator>
  <cp:keywords/>
  <dc:description/>
  <cp:lastModifiedBy>Sierra Bartlett</cp:lastModifiedBy>
  <cp:revision>17</cp:revision>
  <dcterms:created xsi:type="dcterms:W3CDTF">2024-09-26T23:35:00Z</dcterms:created>
  <dcterms:modified xsi:type="dcterms:W3CDTF">2024-10-13T03:01:00Z</dcterms:modified>
</cp:coreProperties>
</file>