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0A332" w14:textId="77777777" w:rsidR="00557074" w:rsidRDefault="00557074" w:rsidP="00557074">
      <w:pPr>
        <w:jc w:val="center"/>
        <w:rPr>
          <w:ins w:id="0" w:author="Patricia L Yager" w:date="2024-09-10T13:55:00Z"/>
        </w:rPr>
      </w:pPr>
      <w:r>
        <w:t>FIGURES</w:t>
      </w:r>
    </w:p>
    <w:p w14:paraId="0EF195C0" w14:textId="77777777" w:rsidR="00557074" w:rsidRDefault="00557074" w:rsidP="00557074">
      <w:pPr>
        <w:jc w:val="center"/>
        <w:rPr>
          <w:ins w:id="1" w:author="Patricia L Yager" w:date="2024-09-10T13:55:00Z"/>
        </w:rPr>
      </w:pPr>
    </w:p>
    <w:p w14:paraId="650A9F65" w14:textId="77777777" w:rsidR="00557074" w:rsidRDefault="00557074" w:rsidP="00557074">
      <w:pPr>
        <w:jc w:val="center"/>
      </w:pPr>
      <w:ins w:id="2" w:author="Patricia L Yager" w:date="2024-09-10T13:56:00Z">
        <w:r w:rsidRPr="00CB3B1F">
          <w:rPr>
            <w:rFonts w:ascii="Arial" w:hAnsi="Arial" w:cs="Arial"/>
            <w:noProof/>
            <w:sz w:val="20"/>
            <w:szCs w:val="20"/>
          </w:rPr>
          <w:lastRenderedPageBreak/>
          <mc:AlternateContent>
            <mc:Choice Requires="wpg">
              <w:drawing>
                <wp:inline distT="0" distB="0" distL="0" distR="0" wp14:anchorId="4DCAC13D" wp14:editId="76642230">
                  <wp:extent cx="2377440" cy="3191256"/>
                  <wp:effectExtent l="0" t="0" r="0" b="0"/>
                  <wp:docPr id="762056770" name="Group 762056770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2377440" cy="3191256"/>
                            <a:chOff x="0" y="0"/>
                            <a:chExt cx="2378710" cy="3113252"/>
                          </a:xfrm>
                        </wpg:grpSpPr>
                        <wpg:grpSp>
                          <wpg:cNvPr id="1460661010" name="Group 1460661010"/>
                          <wpg:cNvGrpSpPr/>
                          <wpg:grpSpPr>
                            <a:xfrm>
                              <a:off x="0" y="0"/>
                              <a:ext cx="2378710" cy="3113252"/>
                              <a:chOff x="0" y="0"/>
                              <a:chExt cx="2378710" cy="3113252"/>
                            </a:xfrm>
                          </wpg:grpSpPr>
                          <wpg:grpSp>
                            <wpg:cNvPr id="1822250877" name="Group 1822250877"/>
                            <wpg:cNvGrpSpPr/>
                            <wpg:grpSpPr>
                              <a:xfrm>
                                <a:off x="0" y="0"/>
                                <a:ext cx="2378710" cy="2390140"/>
                                <a:chOff x="0" y="0"/>
                                <a:chExt cx="2378710" cy="2390140"/>
                              </a:xfrm>
                            </wpg:grpSpPr>
                            <wpg:grpSp>
                              <wpg:cNvPr id="310954581" name="Group 310954581"/>
                              <wpg:cNvGrpSpPr/>
                              <wpg:grpSpPr>
                                <a:xfrm>
                                  <a:off x="0" y="0"/>
                                  <a:ext cx="2378710" cy="2390140"/>
                                  <a:chOff x="0" y="0"/>
                                  <a:chExt cx="2378710" cy="239014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1426118307" name="Picture 1426118307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4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4941" b="1111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378710" cy="2390140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1351962867" name="Text Box 1351962867"/>
                                <wps:cNvSpPr txBox="1"/>
                                <wps:spPr>
                                  <a:xfrm>
                                    <a:off x="962526" y="713874"/>
                                    <a:ext cx="665747" cy="26469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152F976" w14:textId="77777777" w:rsidR="00557074" w:rsidRPr="00B153DD" w:rsidRDefault="00557074" w:rsidP="00557074">
                                      <w:pPr>
                                        <w:rPr>
                                          <w:rFonts w:ascii="Arial" w:hAnsi="Arial" w:cs="Arial"/>
                                          <w:color w:val="2F5496" w:themeColor="accent1" w:themeShade="BF"/>
                                          <w:sz w:val="16"/>
                                          <w:szCs w:val="16"/>
                                        </w:rPr>
                                      </w:pPr>
                                      <w:r w:rsidRPr="00B153DD">
                                        <w:rPr>
                                          <w:rFonts w:ascii="Arial" w:hAnsi="Arial" w:cs="Arial"/>
                                          <w:color w:val="2F5496" w:themeColor="accent1" w:themeShade="BF"/>
                                          <w:sz w:val="16"/>
                                          <w:szCs w:val="16"/>
                                        </w:rPr>
                                        <w:t>1000 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51604735" name="Text Box 1851604735"/>
                                <wps:cNvSpPr txBox="1"/>
                                <wps:spPr>
                                  <a:xfrm>
                                    <a:off x="657726" y="1138990"/>
                                    <a:ext cx="641684" cy="23261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bg1"/>
                                  </a:solidFill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1752E65" w14:textId="77777777" w:rsidR="00557074" w:rsidRPr="00B153DD" w:rsidRDefault="00557074" w:rsidP="00557074">
                                      <w:pPr>
                                        <w:jc w:val="center"/>
                                        <w:rPr>
                                          <w:rFonts w:ascii="Arial" w:hAnsi="Arial" w:cs="Arial"/>
                                          <w:sz w:val="13"/>
                                          <w:szCs w:val="13"/>
                                        </w:rPr>
                                      </w:pPr>
                                      <w:r w:rsidRPr="00B153DD">
                                        <w:rPr>
                                          <w:rFonts w:ascii="Arial" w:hAnsi="Arial" w:cs="Arial"/>
                                          <w:sz w:val="13"/>
                                          <w:szCs w:val="13"/>
                                        </w:rPr>
                                        <w:t>Amundsen Sea embayment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945893236" name="Text Box 1945893236"/>
                              <wps:cNvSpPr txBox="1"/>
                              <wps:spPr>
                                <a:xfrm>
                                  <a:off x="674648" y="1577898"/>
                                  <a:ext cx="320675" cy="1764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B67BB25" w14:textId="77777777" w:rsidR="00557074" w:rsidRPr="00DE1E91" w:rsidRDefault="00557074" w:rsidP="00557074">
                                    <w:pPr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</w:pPr>
                                    <w:r w:rsidRPr="00DE1E91"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  <w:t>Dotson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4071230" name="Text Box 994071230"/>
                              <wps:cNvSpPr txBox="1"/>
                              <wps:spPr>
                                <a:xfrm>
                                  <a:off x="1081668" y="1639229"/>
                                  <a:ext cx="320675" cy="12031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28E3A7" w14:textId="77777777" w:rsidR="00557074" w:rsidRPr="00DE1E91" w:rsidRDefault="00557074" w:rsidP="00557074">
                                    <w:pPr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</w:pPr>
                                    <w:r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  <w:t>Thwaites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2096226" name="Text Box 282096226"/>
                              <wps:cNvSpPr txBox="1"/>
                              <wps:spPr>
                                <a:xfrm>
                                  <a:off x="1471961" y="1505415"/>
                                  <a:ext cx="320675" cy="2441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15B58D6" w14:textId="77777777" w:rsidR="00557074" w:rsidRDefault="00557074" w:rsidP="00557074">
                                    <w:pPr>
                                      <w:jc w:val="center"/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</w:pPr>
                                    <w:r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  <w:t>Pine</w:t>
                                    </w:r>
                                  </w:p>
                                  <w:p w14:paraId="586C0C44" w14:textId="77777777" w:rsidR="00557074" w:rsidRPr="00DE1E91" w:rsidRDefault="00557074" w:rsidP="00557074">
                                    <w:pPr>
                                      <w:jc w:val="center"/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</w:pPr>
                                    <w:r>
                                      <w:rPr>
                                        <w:rFonts w:ascii="Arial Narrow" w:hAnsi="Arial Narrow"/>
                                        <w:color w:val="0070C0"/>
                                        <w:sz w:val="15"/>
                                        <w:szCs w:val="15"/>
                                      </w:rPr>
                                      <w:t>Island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124380042" name="Text Box 1124380042"/>
                            <wps:cNvSpPr txBox="1"/>
                            <wps:spPr>
                              <a:xfrm>
                                <a:off x="315874" y="2349779"/>
                                <a:ext cx="1867966" cy="76347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61A983D" w14:textId="77777777" w:rsidR="00557074" w:rsidRPr="000953D3" w:rsidRDefault="00557074" w:rsidP="00557074">
                                  <w:pPr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</w:pPr>
                                  <w:r w:rsidRPr="000953D3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  <w:t>Figure 1</w:t>
                                  </w:r>
                                  <w:ins w:id="3" w:author="Patricia L Yager" w:date="2024-09-10T13:56:00Z">
                                    <w:r>
                                      <w:rPr>
                                        <w:rFonts w:ascii="Arial" w:hAnsi="Arial" w:cs="Arial"/>
                                        <w:b/>
                                        <w:bCs/>
                                        <w:sz w:val="18"/>
                                        <w:szCs w:val="18"/>
                                      </w:rPr>
                                      <w:t>a</w:t>
                                    </w:r>
                                  </w:ins>
                                  <w:r w:rsidRPr="000953D3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  <w:t>.</w:t>
                                  </w:r>
                                  <w:r w:rsidRPr="000953D3">
                                    <w:rPr>
                                      <w:rFonts w:ascii="Arial" w:hAnsi="Arial" w:cs="Arial"/>
                                      <w:sz w:val="18"/>
                                      <w:szCs w:val="18"/>
                                    </w:rPr>
                                    <w:t xml:space="preserve"> Map of the Amundsen Sea Embayment (modified from Walker et al. 2007).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67904681" name="Text Box 1367904681"/>
                          <wps:cNvSpPr txBox="1"/>
                          <wps:spPr>
                            <a:xfrm>
                              <a:off x="512064" y="457200"/>
                              <a:ext cx="795528" cy="20094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3DB801E" w14:textId="77777777" w:rsidR="00557074" w:rsidRPr="00476D19" w:rsidRDefault="00557074" w:rsidP="00557074">
                                <w:pPr>
                                  <w:rPr>
                                    <w:rFonts w:ascii="Arial" w:hAnsi="Arial" w:cs="Arial"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w:pPr>
                                <w:r w:rsidRPr="00476D19">
                                  <w:rPr>
                                    <w:rFonts w:ascii="Arial" w:hAnsi="Arial" w:cs="Arial"/>
                                    <w:i/>
                                    <w:iCs/>
                                    <w:sz w:val="16"/>
                                    <w:szCs w:val="16"/>
                                  </w:rPr>
                                  <w:t>Southern Ocean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4DCAC13D" id="Group 762056770" o:spid="_x0000_s1026" style="width:187.2pt;height:251.3pt;mso-position-horizontal-relative:char;mso-position-vertical-relative:line" coordsize="23787,311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">
                  <v:group id="Group 1460661010" o:spid="_x0000_s1027" style="position:absolute;width:23787;height:31132" coordsize="23787,311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">
                    <v:group id="Group 1822250877" o:spid="_x0000_s1028" style="position:absolute;width:23787;height:23901" coordsize="23787,239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">
                      <v:group id="Group 310954581" o:spid="_x0000_s1029" style="position:absolute;width:23787;height:23901" coordsize="23787,239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Picture 1426118307" o:spid="_x0000_s1030" type="#_x0000_t75" style="position:absolute;width:23787;height:2390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">
                          <v:imagedata r:id="rId5" o:title="" cropbottom="7285f" cropleft="3238f"/>
                        </v:shape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Text Box 1351962867" o:spid="_x0000_s1031" type="#_x0000_t202" style="position:absolute;left:9625;top:7138;width:6657;height:26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" filled="f" stroked="f" strokeweight=".5pt">
                          <v:textbox>
                            <w:txbxContent>
                              <w:p w14:paraId="6152F976" w14:textId="77777777" w:rsidR="00557074" w:rsidRPr="00B153DD" w:rsidRDefault="00557074" w:rsidP="00557074">
                                <w:pPr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16"/>
                                    <w:szCs w:val="16"/>
                                  </w:rPr>
                                </w:pPr>
                                <w:r w:rsidRPr="00B153DD">
                                  <w:rPr>
                                    <w:rFonts w:ascii="Arial" w:hAnsi="Arial" w:cs="Arial"/>
                                    <w:color w:val="2F5496" w:themeColor="accent1" w:themeShade="BF"/>
                                    <w:sz w:val="16"/>
                                    <w:szCs w:val="16"/>
                                  </w:rPr>
                                  <w:t>1000 m</w:t>
                                </w:r>
                              </w:p>
                            </w:txbxContent>
                          </v:textbox>
                        </v:shape>
                        <v:shape id="Text Box 1851604735" o:spid="_x0000_s1032" type="#_x0000_t202" style="position:absolute;left:6577;top:11389;width:6417;height:23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" fillcolor="white [3212]" stroked="f" strokeweight=".5pt">
                          <v:textbox inset="0,0,0,0">
                            <w:txbxContent>
                              <w:p w14:paraId="71752E65" w14:textId="77777777" w:rsidR="00557074" w:rsidRPr="00B153DD" w:rsidRDefault="00557074" w:rsidP="00557074">
                                <w:pPr>
                                  <w:jc w:val="center"/>
                                  <w:rPr>
                                    <w:rFonts w:ascii="Arial" w:hAnsi="Arial" w:cs="Arial"/>
                                    <w:sz w:val="13"/>
                                    <w:szCs w:val="13"/>
                                  </w:rPr>
                                </w:pPr>
                                <w:r w:rsidRPr="00B153DD">
                                  <w:rPr>
                                    <w:rFonts w:ascii="Arial" w:hAnsi="Arial" w:cs="Arial"/>
                                    <w:sz w:val="13"/>
                                    <w:szCs w:val="13"/>
                                  </w:rPr>
                                  <w:t>Amundsen Sea embayment</w:t>
                                </w:r>
                              </w:p>
                            </w:txbxContent>
                          </v:textbox>
                        </v:shape>
                      </v:group>
                      <v:shape id="Text Box 1945893236" o:spid="_x0000_s1033" type="#_x0000_t202" style="position:absolute;left:6746;top:15778;width:3207;height:17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" filled="f" stroked="f" strokeweight=".5pt">
                        <v:textbox inset="0,0,0,0">
                          <w:txbxContent>
                            <w:p w14:paraId="0B67BB25" w14:textId="77777777" w:rsidR="00557074" w:rsidRPr="00DE1E91" w:rsidRDefault="00557074" w:rsidP="00557074">
                              <w:pPr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</w:pPr>
                              <w:r w:rsidRPr="00DE1E91"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  <w:t>Dotson</w:t>
                              </w:r>
                            </w:p>
                          </w:txbxContent>
                        </v:textbox>
                      </v:shape>
                      <v:shape id="Text Box 994071230" o:spid="_x0000_s1034" type="#_x0000_t202" style="position:absolute;left:10816;top:16392;width:3207;height:12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" filled="f" stroked="f" strokeweight=".5pt">
                        <v:textbox inset="0,0,0,0">
                          <w:txbxContent>
                            <w:p w14:paraId="3728E3A7" w14:textId="77777777" w:rsidR="00557074" w:rsidRPr="00DE1E91" w:rsidRDefault="00557074" w:rsidP="00557074">
                              <w:pPr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  <w:t>Thwaites</w:t>
                              </w:r>
                            </w:p>
                          </w:txbxContent>
                        </v:textbox>
                      </v:shape>
                      <v:shape id="Text Box 282096226" o:spid="_x0000_s1035" type="#_x0000_t202" style="position:absolute;left:14719;top:15054;width:3207;height:244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" filled="f" stroked="f" strokeweight=".5pt">
                        <v:textbox inset="0,0,0,0">
                          <w:txbxContent>
                            <w:p w14:paraId="715B58D6" w14:textId="77777777" w:rsidR="00557074" w:rsidRDefault="00557074" w:rsidP="00557074">
                              <w:pPr>
                                <w:jc w:val="center"/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  <w:t>Pine</w:t>
                              </w:r>
                            </w:p>
                            <w:p w14:paraId="586C0C44" w14:textId="77777777" w:rsidR="00557074" w:rsidRPr="00DE1E91" w:rsidRDefault="00557074" w:rsidP="00557074">
                              <w:pPr>
                                <w:jc w:val="center"/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color w:val="0070C0"/>
                                  <w:sz w:val="15"/>
                                  <w:szCs w:val="15"/>
                                </w:rPr>
                                <w:t>Island</w:t>
                              </w:r>
                            </w:p>
                          </w:txbxContent>
                        </v:textbox>
                      </v:shape>
                    </v:group>
                    <v:shape id="Text Box 1124380042" o:spid="_x0000_s1036" type="#_x0000_t202" style="position:absolute;left:3158;top:23497;width:18680;height:76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" filled="f" stroked="f" strokeweight=".5pt">
                      <v:textbox>
                        <w:txbxContent>
                          <w:p w14:paraId="061A983D" w14:textId="77777777" w:rsidR="00557074" w:rsidRPr="000953D3" w:rsidRDefault="00557074" w:rsidP="00557074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0953D3">
                              <w:rPr>
                                <w:rFonts w:ascii="Arial" w:hAnsi="Arial" w:cs="Arial"/>
                                <w:b/>
                                <w:bCs/>
                                <w:sz w:val="18"/>
                                <w:szCs w:val="18"/>
                              </w:rPr>
                              <w:t>Figure 1</w:t>
                            </w:r>
                            <w:ins w:id="4" w:author="Patricia L Yager" w:date="2024-09-10T13:56:00Z"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18"/>
                                  <w:szCs w:val="18"/>
                                </w:rPr>
                                <w:t>a</w:t>
                              </w:r>
                            </w:ins>
                            <w:r w:rsidRPr="000953D3">
                              <w:rPr>
                                <w:rFonts w:ascii="Arial" w:hAnsi="Arial" w:cs="Arial"/>
                                <w:b/>
                                <w:bCs/>
                                <w:sz w:val="18"/>
                                <w:szCs w:val="18"/>
                              </w:rPr>
                              <w:t>.</w:t>
                            </w:r>
                            <w:r w:rsidRPr="000953D3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Map of the Amundsen Sea Embayment (modified from Walker et al. 2007).</w:t>
                            </w:r>
                          </w:p>
                        </w:txbxContent>
                      </v:textbox>
                    </v:shape>
                  </v:group>
                  <v:shape id="Text Box 1367904681" o:spid="_x0000_s1037" type="#_x0000_t202" style="position:absolute;left:5120;top:4572;width:7955;height:20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" filled="f" stroked="f" strokeweight=".5pt">
                    <v:textbox inset="0,0,0,0">
                      <w:txbxContent>
                        <w:p w14:paraId="03DB801E" w14:textId="77777777" w:rsidR="00557074" w:rsidRPr="00476D19" w:rsidRDefault="00557074" w:rsidP="00557074">
                          <w:pPr>
                            <w:rPr>
                              <w:rFonts w:ascii="Arial" w:hAnsi="Arial" w:cs="Arial"/>
                              <w:i/>
                              <w:iCs/>
                              <w:sz w:val="16"/>
                              <w:szCs w:val="16"/>
                            </w:rPr>
                          </w:pPr>
                          <w:r w:rsidRPr="00476D19">
                            <w:rPr>
                              <w:rFonts w:ascii="Arial" w:hAnsi="Arial" w:cs="Arial"/>
                              <w:i/>
                              <w:iCs/>
                              <w:sz w:val="16"/>
                              <w:szCs w:val="16"/>
                            </w:rPr>
                            <w:t>Southern Ocean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  <w:r w:rsidRPr="00CB3B1F">
          <w:rPr>
            <w:rFonts w:ascii="Arial" w:hAnsi="Arial" w:cs="Arial"/>
            <w:noProof/>
            <w:sz w:val="20"/>
            <w:szCs w:val="20"/>
          </w:rPr>
          <mc:AlternateContent>
            <mc:Choice Requires="wpg">
              <w:drawing>
                <wp:inline distT="0" distB="0" distL="0" distR="0" wp14:anchorId="7A809441" wp14:editId="31C47587">
                  <wp:extent cx="4379595" cy="4264429"/>
                  <wp:effectExtent l="0" t="0" r="1905" b="0"/>
                  <wp:docPr id="1786189843" name="Group 1786189843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4379595" cy="4264429"/>
                            <a:chOff x="0" y="0"/>
                            <a:chExt cx="4379595" cy="4265218"/>
                          </a:xfrm>
                        </wpg:grpSpPr>
                        <wps:wsp>
                          <wps:cNvPr id="1704789522" name="Text Box 1704789522"/>
                          <wps:cNvSpPr txBox="1"/>
                          <wps:spPr>
                            <a:xfrm>
                              <a:off x="0" y="3512458"/>
                              <a:ext cx="4379595" cy="752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17E6B7C" w14:textId="77777777" w:rsidR="00557074" w:rsidRPr="000953D3" w:rsidRDefault="00557074" w:rsidP="00557074">
                                <w:pPr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0953D3">
                                  <w:rPr>
                                    <w:rFonts w:ascii="Arial" w:hAnsi="Arial" w:cs="Arial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 xml:space="preserve">Figure </w:t>
                                </w:r>
                                <w:ins w:id="5" w:author="Patricia L Yager" w:date="2024-09-10T13:56:00Z"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  <w:t>1b</w:t>
                                  </w:r>
                                </w:ins>
                                <w:r w:rsidRPr="000953D3">
                                  <w:rPr>
                                    <w:rFonts w:ascii="Arial" w:hAnsi="Arial" w:cs="Arial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>.</w:t>
                                </w:r>
                                <w:r w:rsidRPr="000953D3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</w:rPr>
                                  <w:t xml:space="preserve"> MODIS satellite image (</w:t>
                                </w:r>
                                <w:r w:rsidRPr="000953D3"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nsidc.org/data/</w:t>
                                </w:r>
                                <w:proofErr w:type="spellStart"/>
                                <w:r w:rsidRPr="000953D3">
                                  <w:rPr>
                                    <w:rFonts w:ascii="Arial" w:hAnsi="Arial" w:cs="Arial"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iceshelves_images</w:t>
                                </w:r>
                                <w:proofErr w:type="spellEnd"/>
                                <w:r w:rsidRPr="000953D3">
                                  <w:rPr>
                                    <w:rFonts w:ascii="Arial" w:hAnsi="Arial" w:cs="Arial"/>
                                    <w:sz w:val="18"/>
                                    <w:szCs w:val="18"/>
                                  </w:rPr>
                                  <w:t>) from Feb 2019 of southeastern Amundsen Sea with its two notable polynyas labeled in green and five rapidly melting ice shelves labeled in yellow.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55875384" name="Group 355875384"/>
                          <wpg:cNvGrpSpPr/>
                          <wpg:grpSpPr>
                            <a:xfrm>
                              <a:off x="0" y="0"/>
                              <a:ext cx="4379595" cy="3502660"/>
                              <a:chOff x="0" y="0"/>
                              <a:chExt cx="4382135" cy="3506470"/>
                            </a:xfrm>
                          </wpg:grpSpPr>
                          <pic:pic xmlns:pic="http://schemas.openxmlformats.org/drawingml/2006/picture">
                            <pic:nvPicPr>
                              <pic:cNvPr id="743445416" name="Picture 743445416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382135" cy="35064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460631169" name="Text Box 1460631169"/>
                            <wps:cNvSpPr txBox="1"/>
                            <wps:spPr>
                              <a:xfrm>
                                <a:off x="3681663" y="954429"/>
                                <a:ext cx="481264" cy="22126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EE26332" w14:textId="77777777" w:rsidR="00557074" w:rsidRPr="0079287F" w:rsidRDefault="00557074" w:rsidP="00557074">
                                  <w:pPr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Cosgrove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7013037" name="Text Box 987013037"/>
                            <wps:cNvSpPr txBox="1"/>
                            <wps:spPr>
                              <a:xfrm>
                                <a:off x="3793958" y="2414337"/>
                                <a:ext cx="368969" cy="32084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B037550" w14:textId="77777777" w:rsidR="00557074" w:rsidRPr="0079287F" w:rsidRDefault="00557074" w:rsidP="00557074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Pine</w:t>
                                  </w:r>
                                </w:p>
                                <w:p w14:paraId="6EB8440B" w14:textId="77777777" w:rsidR="00557074" w:rsidRPr="0079287F" w:rsidRDefault="00557074" w:rsidP="00557074">
                                  <w:pPr>
                                    <w:jc w:val="center"/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Island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6191868" name="Text Box 566191868"/>
                            <wps:cNvSpPr txBox="1"/>
                            <wps:spPr>
                              <a:xfrm>
                                <a:off x="2574758" y="2486526"/>
                                <a:ext cx="489533" cy="1363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EEC7F4B" w14:textId="77777777" w:rsidR="00557074" w:rsidRPr="0079287F" w:rsidRDefault="00557074" w:rsidP="00557074">
                                  <w:pPr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Thwaites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833460" name="Text Box 98833460"/>
                            <wps:cNvSpPr txBox="1"/>
                            <wps:spPr>
                              <a:xfrm>
                                <a:off x="681790" y="2117558"/>
                                <a:ext cx="368969" cy="1363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597C65" w14:textId="77777777" w:rsidR="00557074" w:rsidRPr="0079287F" w:rsidRDefault="00557074" w:rsidP="00557074">
                                  <w:pPr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Dotson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16866047" name="Text Box 1416866047"/>
                            <wps:cNvSpPr txBox="1"/>
                            <wps:spPr>
                              <a:xfrm>
                                <a:off x="1411705" y="2606842"/>
                                <a:ext cx="368969" cy="1363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0683C3F" w14:textId="77777777" w:rsidR="00557074" w:rsidRPr="0079287F" w:rsidRDefault="00557074" w:rsidP="00557074">
                                  <w:pPr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FFFF00"/>
                                      <w:sz w:val="18"/>
                                      <w:szCs w:val="18"/>
                                    </w:rPr>
                                    <w:t>Crosson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39661126" name="Text Box 939661126"/>
                            <wps:cNvSpPr txBox="1"/>
                            <wps:spPr>
                              <a:xfrm>
                                <a:off x="232591" y="1082808"/>
                                <a:ext cx="577516" cy="48192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55ED46E" w14:textId="77777777" w:rsidR="00557074" w:rsidRPr="0079287F" w:rsidRDefault="00557074" w:rsidP="00557074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Arial Narrow" w:hAnsi="Arial Narrow"/>
                                      <w:color w:val="92D05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92D050"/>
                                      <w:sz w:val="18"/>
                                      <w:szCs w:val="18"/>
                                    </w:rPr>
                                    <w:t>Amundsen Sea Polynya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7251789" name="Text Box 427251789"/>
                            <wps:cNvSpPr txBox="1"/>
                            <wps:spPr>
                              <a:xfrm>
                                <a:off x="2366211" y="986589"/>
                                <a:ext cx="577516" cy="51160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80D60C1" w14:textId="77777777" w:rsidR="00557074" w:rsidRPr="0079287F" w:rsidRDefault="00557074" w:rsidP="00557074">
                                  <w:pPr>
                                    <w:spacing w:line="240" w:lineRule="auto"/>
                                    <w:jc w:val="center"/>
                                    <w:rPr>
                                      <w:rFonts w:ascii="Arial Narrow" w:hAnsi="Arial Narrow"/>
                                      <w:color w:val="92D050"/>
                                      <w:sz w:val="18"/>
                                      <w:szCs w:val="18"/>
                                    </w:rPr>
                                  </w:pPr>
                                  <w:r w:rsidRPr="0079287F">
                                    <w:rPr>
                                      <w:rFonts w:ascii="Arial Narrow" w:hAnsi="Arial Narrow"/>
                                      <w:color w:val="92D050"/>
                                      <w:sz w:val="18"/>
                                      <w:szCs w:val="18"/>
                                    </w:rPr>
                                    <w:t>Pine Island Polynya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</a:graphicData>
                  </a:graphic>
                </wp:inline>
              </w:drawing>
            </mc:Choice>
            <mc:Fallback>
              <w:pict>
                <v:group w14:anchorId="7A809441" id="Group 1786189843" o:spid="_x0000_s1038" style="width:344.85pt;height:335.8pt;mso-position-horizontal-relative:char;mso-position-vertical-relative:line" coordsize="43795,42652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">
                  <v:shape id="Text Box 1704789522" o:spid="_x0000_s1039" type="#_x0000_t202" style="position:absolute;top:35124;width:43795;height:75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" filled="f" stroked="f" strokeweight=".5pt">
                    <v:textbox>
                      <w:txbxContent>
                        <w:p w14:paraId="117E6B7C" w14:textId="77777777" w:rsidR="00557074" w:rsidRPr="000953D3" w:rsidRDefault="00557074" w:rsidP="00557074">
                          <w:pPr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 w:rsidRPr="000953D3">
                            <w:rPr>
                              <w:rFonts w:ascii="Arial" w:hAnsi="Arial" w:cs="Arial"/>
                              <w:b/>
                              <w:bCs/>
                              <w:sz w:val="18"/>
                              <w:szCs w:val="18"/>
                            </w:rPr>
                            <w:t xml:space="preserve">Figure </w:t>
                          </w:r>
                          <w:ins w:id="6" w:author="Patricia L Yager" w:date="2024-09-10T13:56:00Z"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18"/>
                                <w:szCs w:val="18"/>
                              </w:rPr>
                              <w:t>1b</w:t>
                            </w:r>
                          </w:ins>
                          <w:r w:rsidRPr="000953D3">
                            <w:rPr>
                              <w:rFonts w:ascii="Arial" w:hAnsi="Arial" w:cs="Arial"/>
                              <w:b/>
                              <w:bCs/>
                              <w:sz w:val="18"/>
                              <w:szCs w:val="18"/>
                            </w:rPr>
                            <w:t>.</w:t>
                          </w:r>
                          <w:r w:rsidRPr="000953D3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 xml:space="preserve"> MODIS satellite image (</w:t>
                          </w:r>
                          <w:r w:rsidRPr="000953D3"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  <w:t>nsidc.org/data/</w:t>
                          </w:r>
                          <w:proofErr w:type="spellStart"/>
                          <w:r w:rsidRPr="000953D3">
                            <w:rPr>
                              <w:rFonts w:ascii="Arial" w:hAnsi="Arial" w:cs="Arial"/>
                              <w:i/>
                              <w:iCs/>
                              <w:sz w:val="18"/>
                              <w:szCs w:val="18"/>
                            </w:rPr>
                            <w:t>iceshelves_images</w:t>
                          </w:r>
                          <w:proofErr w:type="spellEnd"/>
                          <w:r w:rsidRPr="000953D3">
                            <w:rPr>
                              <w:rFonts w:ascii="Arial" w:hAnsi="Arial" w:cs="Arial"/>
                              <w:sz w:val="18"/>
                              <w:szCs w:val="18"/>
                            </w:rPr>
                            <w:t>) from Feb 2019 of southeastern Amundsen Sea with its two notable polynyas labeled in green and five rapidly melting ice shelves labeled in yellow.</w:t>
                          </w:r>
                        </w:p>
                      </w:txbxContent>
                    </v:textbox>
                  </v:shape>
                  <v:group id="Group 355875384" o:spid="_x0000_s1040" style="position:absolute;width:43795;height:35026" coordsize="43821,350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">
                    <v:shape id="Picture 743445416" o:spid="_x0000_s1041" type="#_x0000_t75" style="position:absolute;width:43821;height:350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">
                      <v:imagedata r:id="rId7" o:title=""/>
                    </v:shape>
                    <v:shape id="Text Box 1460631169" o:spid="_x0000_s1042" type="#_x0000_t202" style="position:absolute;left:36816;top:9544;width:4813;height:22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" filled="f" stroked="f" strokeweight=".5pt">
                      <v:textbox inset="0,0,0,0">
                        <w:txbxContent>
                          <w:p w14:paraId="7EE26332" w14:textId="77777777" w:rsidR="00557074" w:rsidRPr="0079287F" w:rsidRDefault="00557074" w:rsidP="00557074">
                            <w:pPr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Cosgrove</w:t>
                            </w:r>
                          </w:p>
                        </w:txbxContent>
                      </v:textbox>
                    </v:shape>
                    <v:shape id="Text Box 987013037" o:spid="_x0000_s1043" type="#_x0000_t202" style="position:absolute;left:37939;top:24143;width:3690;height:32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" filled="f" stroked="f" strokeweight=".5pt">
                      <v:textbox inset="0,0,0,0">
                        <w:txbxContent>
                          <w:p w14:paraId="1B037550" w14:textId="77777777" w:rsidR="00557074" w:rsidRPr="0079287F" w:rsidRDefault="00557074" w:rsidP="00557074">
                            <w:pPr>
                              <w:spacing w:line="240" w:lineRule="auto"/>
                              <w:jc w:val="center"/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Pine</w:t>
                            </w:r>
                          </w:p>
                          <w:p w14:paraId="6EB8440B" w14:textId="77777777" w:rsidR="00557074" w:rsidRPr="0079287F" w:rsidRDefault="00557074" w:rsidP="00557074">
                            <w:pPr>
                              <w:jc w:val="center"/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Island</w:t>
                            </w:r>
                          </w:p>
                        </w:txbxContent>
                      </v:textbox>
                    </v:shape>
                    <v:shape id="Text Box 566191868" o:spid="_x0000_s1044" type="#_x0000_t202" style="position:absolute;left:25747;top:24865;width:4895;height:13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" filled="f" stroked="f" strokeweight=".5pt">
                      <v:textbox inset="0,0,0,0">
                        <w:txbxContent>
                          <w:p w14:paraId="4EEC7F4B" w14:textId="77777777" w:rsidR="00557074" w:rsidRPr="0079287F" w:rsidRDefault="00557074" w:rsidP="00557074">
                            <w:pPr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Thwaites</w:t>
                            </w:r>
                          </w:p>
                        </w:txbxContent>
                      </v:textbox>
                    </v:shape>
                    <v:shape id="Text Box 98833460" o:spid="_x0000_s1045" type="#_x0000_t202" style="position:absolute;left:6817;top:21175;width:3690;height:13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" filled="f" stroked="f" strokeweight=".5pt">
                      <v:textbox inset="0,0,0,0">
                        <w:txbxContent>
                          <w:p w14:paraId="5A597C65" w14:textId="77777777" w:rsidR="00557074" w:rsidRPr="0079287F" w:rsidRDefault="00557074" w:rsidP="00557074">
                            <w:pPr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Dotson</w:t>
                            </w:r>
                          </w:p>
                        </w:txbxContent>
                      </v:textbox>
                    </v:shape>
                    <v:shape id="Text Box 1416866047" o:spid="_x0000_s1046" type="#_x0000_t202" style="position:absolute;left:14117;top:26068;width:3689;height:13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" filled="f" stroked="f" strokeweight=".5pt">
                      <v:textbox inset="0,0,0,0">
                        <w:txbxContent>
                          <w:p w14:paraId="20683C3F" w14:textId="77777777" w:rsidR="00557074" w:rsidRPr="0079287F" w:rsidRDefault="00557074" w:rsidP="00557074">
                            <w:pPr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FFFF00"/>
                                <w:sz w:val="18"/>
                                <w:szCs w:val="18"/>
                              </w:rPr>
                              <w:t>Crosson</w:t>
                            </w:r>
                          </w:p>
                        </w:txbxContent>
                      </v:textbox>
                    </v:shape>
                    <v:shape id="Text Box 939661126" o:spid="_x0000_s1047" type="#_x0000_t202" style="position:absolute;left:2325;top:10828;width:5776;height:48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" filled="f" stroked="f" strokeweight=".5pt">
                      <v:textbox inset="0,0,0,0">
                        <w:txbxContent>
                          <w:p w14:paraId="655ED46E" w14:textId="77777777" w:rsidR="00557074" w:rsidRPr="0079287F" w:rsidRDefault="00557074" w:rsidP="00557074">
                            <w:pPr>
                              <w:spacing w:line="240" w:lineRule="auto"/>
                              <w:jc w:val="center"/>
                              <w:rPr>
                                <w:rFonts w:ascii="Arial Narrow" w:hAnsi="Arial Narrow"/>
                                <w:color w:val="92D05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92D050"/>
                                <w:sz w:val="18"/>
                                <w:szCs w:val="18"/>
                              </w:rPr>
                              <w:t>Amundsen Sea Polynya</w:t>
                            </w:r>
                          </w:p>
                        </w:txbxContent>
                      </v:textbox>
                    </v:shape>
                    <v:shape id="Text Box 427251789" o:spid="_x0000_s1048" type="#_x0000_t202" style="position:absolute;left:23662;top:9865;width:5775;height:51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" filled="f" stroked="f" strokeweight=".5pt">
                      <v:textbox inset="0,0,0,0">
                        <w:txbxContent>
                          <w:p w14:paraId="180D60C1" w14:textId="77777777" w:rsidR="00557074" w:rsidRPr="0079287F" w:rsidRDefault="00557074" w:rsidP="00557074">
                            <w:pPr>
                              <w:spacing w:line="240" w:lineRule="auto"/>
                              <w:jc w:val="center"/>
                              <w:rPr>
                                <w:rFonts w:ascii="Arial Narrow" w:hAnsi="Arial Narrow"/>
                                <w:color w:val="92D050"/>
                                <w:sz w:val="18"/>
                                <w:szCs w:val="18"/>
                              </w:rPr>
                            </w:pPr>
                            <w:r w:rsidRPr="0079287F">
                              <w:rPr>
                                <w:rFonts w:ascii="Arial Narrow" w:hAnsi="Arial Narrow"/>
                                <w:color w:val="92D050"/>
                                <w:sz w:val="18"/>
                                <w:szCs w:val="18"/>
                              </w:rPr>
                              <w:t>Pine Island Polynya</w:t>
                            </w:r>
                          </w:p>
                        </w:txbxContent>
                      </v:textbox>
                    </v:shape>
                  </v:group>
                  <w10:anchorlock/>
                </v:group>
              </w:pict>
            </mc:Fallback>
          </mc:AlternateContent>
        </w:r>
      </w:ins>
      <w:r>
        <w:br/>
      </w:r>
    </w:p>
    <w:p w14:paraId="6391CBD1" w14:textId="77777777" w:rsidR="00557074" w:rsidRDefault="00557074" w:rsidP="005570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DD95E1" wp14:editId="47CBD0C6">
            <wp:extent cx="5943600" cy="2494280"/>
            <wp:effectExtent l="0" t="0" r="0" b="0"/>
            <wp:docPr id="10" name="Picture 10" descr="A diagram of a laboratory experi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diagram of a laboratory experimen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500DE" w14:textId="77777777" w:rsidR="00557074" w:rsidRDefault="00557074" w:rsidP="00557074">
      <w:pPr>
        <w:pStyle w:val="Caption"/>
        <w:rPr>
          <w:sz w:val="20"/>
          <w:szCs w:val="20"/>
        </w:rPr>
      </w:pPr>
      <w:r w:rsidRPr="00110694">
        <w:rPr>
          <w:b/>
          <w:bCs/>
          <w:sz w:val="20"/>
          <w:szCs w:val="20"/>
        </w:rPr>
        <w:t xml:space="preserve">Figure </w:t>
      </w:r>
      <w:r w:rsidRPr="00110694">
        <w:rPr>
          <w:b/>
          <w:bCs/>
          <w:sz w:val="20"/>
          <w:szCs w:val="20"/>
        </w:rPr>
        <w:fldChar w:fldCharType="begin"/>
      </w:r>
      <w:r w:rsidRPr="00110694">
        <w:rPr>
          <w:b/>
          <w:bCs/>
          <w:sz w:val="20"/>
          <w:szCs w:val="20"/>
        </w:rPr>
        <w:instrText xml:space="preserve"> SEQ Figure \* ARABIC </w:instrText>
      </w:r>
      <w:r w:rsidRPr="00110694">
        <w:rPr>
          <w:b/>
          <w:bCs/>
          <w:sz w:val="20"/>
          <w:szCs w:val="20"/>
        </w:rPr>
        <w:fldChar w:fldCharType="separate"/>
      </w:r>
      <w:r>
        <w:rPr>
          <w:b/>
          <w:bCs/>
          <w:noProof/>
          <w:sz w:val="20"/>
          <w:szCs w:val="20"/>
        </w:rPr>
        <w:t>1</w:t>
      </w:r>
      <w:r w:rsidRPr="00110694">
        <w:rPr>
          <w:b/>
          <w:bCs/>
          <w:sz w:val="20"/>
          <w:szCs w:val="20"/>
        </w:rPr>
        <w:fldChar w:fldCharType="end"/>
      </w:r>
      <w:r w:rsidRPr="00110694">
        <w:rPr>
          <w:b/>
          <w:bCs/>
          <w:sz w:val="20"/>
          <w:szCs w:val="20"/>
        </w:rPr>
        <w:t xml:space="preserve">. </w:t>
      </w:r>
      <w:r w:rsidRPr="00110694">
        <w:rPr>
          <w:sz w:val="20"/>
          <w:szCs w:val="20"/>
        </w:rPr>
        <w:t>Pipeline of study.</w:t>
      </w:r>
    </w:p>
    <w:p w14:paraId="513F2CB9" w14:textId="77777777" w:rsidR="00557074" w:rsidRDefault="00557074" w:rsidP="00557074"/>
    <w:p w14:paraId="7FA39A95" w14:textId="77777777" w:rsidR="00557074" w:rsidRPr="001C398B" w:rsidRDefault="00557074" w:rsidP="00557074"/>
    <w:p w14:paraId="426E3D1D" w14:textId="77777777" w:rsidR="00557074" w:rsidRDefault="00557074" w:rsidP="00557074">
      <w:pPr>
        <w:keepNext/>
        <w:jc w:val="center"/>
      </w:pPr>
      <w:r w:rsidRPr="001C398B">
        <w:rPr>
          <w:noProof/>
        </w:rPr>
        <w:lastRenderedPageBreak/>
        <w:drawing>
          <wp:inline distT="0" distB="0" distL="0" distR="0" wp14:anchorId="71151551" wp14:editId="50DFB903">
            <wp:extent cx="5943600" cy="4138930"/>
            <wp:effectExtent l="0" t="0" r="0" b="1270"/>
            <wp:docPr id="79" name="Picture 79" descr="A map of the conti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map of the continen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6C76" w14:textId="77777777" w:rsidR="00557074" w:rsidRPr="00110694" w:rsidRDefault="00557074" w:rsidP="00557074">
      <w:pPr>
        <w:pStyle w:val="Caption"/>
        <w:rPr>
          <w:sz w:val="20"/>
          <w:szCs w:val="20"/>
        </w:rPr>
      </w:pPr>
      <w:r w:rsidRPr="00110694">
        <w:rPr>
          <w:b/>
          <w:bCs/>
          <w:sz w:val="20"/>
          <w:szCs w:val="20"/>
        </w:rPr>
        <w:t xml:space="preserve">Figure </w:t>
      </w:r>
      <w:r w:rsidRPr="00110694">
        <w:rPr>
          <w:b/>
          <w:bCs/>
          <w:sz w:val="20"/>
          <w:szCs w:val="20"/>
        </w:rPr>
        <w:fldChar w:fldCharType="begin"/>
      </w:r>
      <w:r w:rsidRPr="00110694">
        <w:rPr>
          <w:b/>
          <w:bCs/>
          <w:sz w:val="20"/>
          <w:szCs w:val="20"/>
        </w:rPr>
        <w:instrText xml:space="preserve"> SEQ Figure \* ARABIC </w:instrText>
      </w:r>
      <w:r w:rsidRPr="00110694">
        <w:rPr>
          <w:b/>
          <w:bCs/>
          <w:sz w:val="20"/>
          <w:szCs w:val="20"/>
        </w:rPr>
        <w:fldChar w:fldCharType="separate"/>
      </w:r>
      <w:r>
        <w:rPr>
          <w:b/>
          <w:bCs/>
          <w:noProof/>
          <w:sz w:val="20"/>
          <w:szCs w:val="20"/>
        </w:rPr>
        <w:t>2</w:t>
      </w:r>
      <w:r w:rsidRPr="00110694">
        <w:rPr>
          <w:b/>
          <w:bCs/>
          <w:sz w:val="20"/>
          <w:szCs w:val="20"/>
        </w:rPr>
        <w:fldChar w:fldCharType="end"/>
      </w:r>
      <w:r w:rsidRPr="00110694">
        <w:rPr>
          <w:b/>
          <w:bCs/>
          <w:sz w:val="20"/>
          <w:szCs w:val="20"/>
        </w:rPr>
        <w:t xml:space="preserve">. </w:t>
      </w:r>
      <w:r w:rsidRPr="00110694">
        <w:rPr>
          <w:sz w:val="20"/>
          <w:szCs w:val="20"/>
        </w:rPr>
        <w:t>Station map with bathymetry. Colors are coordinated with location.</w:t>
      </w:r>
    </w:p>
    <w:p w14:paraId="0EECA610" w14:textId="77777777" w:rsidR="00557074" w:rsidRDefault="00557074" w:rsidP="0055707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C99A35" wp14:editId="1E2DAF3C">
                <wp:simplePos x="0" y="0"/>
                <wp:positionH relativeFrom="column">
                  <wp:posOffset>135890</wp:posOffset>
                </wp:positionH>
                <wp:positionV relativeFrom="paragraph">
                  <wp:posOffset>6332220</wp:posOffset>
                </wp:positionV>
                <wp:extent cx="5608955" cy="635"/>
                <wp:effectExtent l="0" t="0" r="4445" b="0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83DB43" w14:textId="77777777" w:rsidR="00557074" w:rsidRPr="00110694" w:rsidRDefault="00557074" w:rsidP="00557074">
                            <w:pPr>
                              <w:pStyle w:val="Caption"/>
                              <w:rPr>
                                <w:sz w:val="20"/>
                                <w:szCs w:val="20"/>
                              </w:rPr>
                            </w:pPr>
                            <w:r w:rsidRPr="000E0ED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0E0ED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0E0ED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0E0ED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</w:t>
                            </w:r>
                            <w:r w:rsidRPr="000E0ED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0E0ED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0E0EDB">
                              <w:rPr>
                                <w:sz w:val="20"/>
                                <w:szCs w:val="20"/>
                              </w:rPr>
                              <w:t xml:space="preserve"> Canonical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 xml:space="preserve"> Correspondence Analysis (CCA) of free-living (</w:t>
                            </w:r>
                            <w:r w:rsidRPr="0011069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A, C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>) and particle-associated (</w:t>
                            </w:r>
                            <w:r w:rsidRPr="0011069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B, D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>) bacterial communities based on</w:t>
                            </w:r>
                            <w:r w:rsidRPr="0011069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location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 xml:space="preserve"> within the ASP. First row CCAs are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surface-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 xml:space="preserve">200m and bottom row CCAs are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200m-bottom.</w:t>
                            </w:r>
                          </w:p>
                          <w:p w14:paraId="167F4613" w14:textId="77777777" w:rsidR="00557074" w:rsidRPr="00926F1A" w:rsidRDefault="00557074" w:rsidP="00557074">
                            <w:pPr>
                              <w:pStyle w:val="Caption"/>
                              <w:rPr>
                                <w:noProof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C99A35" id="Text Box 69" o:spid="_x0000_s1049" type="#_x0000_t202" style="position:absolute;margin-left:10.7pt;margin-top:498.6pt;width:441.65pt;height:.0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" stroked="f">
                <v:textbox style="mso-fit-shape-to-text:t" inset="0,0,0,0">
                  <w:txbxContent>
                    <w:p w14:paraId="0D83DB43" w14:textId="77777777" w:rsidR="00557074" w:rsidRPr="00110694" w:rsidRDefault="00557074" w:rsidP="00557074">
                      <w:pPr>
                        <w:pStyle w:val="Caption"/>
                        <w:rPr>
                          <w:sz w:val="20"/>
                          <w:szCs w:val="20"/>
                        </w:rPr>
                      </w:pPr>
                      <w:r w:rsidRPr="000E0EDB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0E0EDB">
                        <w:rPr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0E0EDB">
                        <w:rPr>
                          <w:b/>
                          <w:bCs/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0E0EDB">
                        <w:rPr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t>3</w:t>
                      </w:r>
                      <w:r w:rsidRPr="000E0EDB">
                        <w:rPr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0E0EDB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0E0EDB">
                        <w:rPr>
                          <w:sz w:val="20"/>
                          <w:szCs w:val="20"/>
                        </w:rPr>
                        <w:t xml:space="preserve"> Canonical</w:t>
                      </w:r>
                      <w:r w:rsidRPr="00110694">
                        <w:rPr>
                          <w:sz w:val="20"/>
                          <w:szCs w:val="20"/>
                        </w:rPr>
                        <w:t xml:space="preserve"> Correspondence Analysis (CCA) of free-living (</w:t>
                      </w:r>
                      <w:r w:rsidRPr="00110694">
                        <w:rPr>
                          <w:b/>
                          <w:bCs/>
                          <w:sz w:val="20"/>
                          <w:szCs w:val="20"/>
                        </w:rPr>
                        <w:t>A, C</w:t>
                      </w:r>
                      <w:r w:rsidRPr="00110694">
                        <w:rPr>
                          <w:sz w:val="20"/>
                          <w:szCs w:val="20"/>
                        </w:rPr>
                        <w:t>) and particle-associated (</w:t>
                      </w:r>
                      <w:r w:rsidRPr="00110694">
                        <w:rPr>
                          <w:b/>
                          <w:bCs/>
                          <w:sz w:val="20"/>
                          <w:szCs w:val="20"/>
                        </w:rPr>
                        <w:t>B, D</w:t>
                      </w:r>
                      <w:r w:rsidRPr="00110694">
                        <w:rPr>
                          <w:sz w:val="20"/>
                          <w:szCs w:val="20"/>
                        </w:rPr>
                        <w:t>) bacterial communities based on</w:t>
                      </w:r>
                      <w:r w:rsidRPr="00110694">
                        <w:rPr>
                          <w:b/>
                          <w:bCs/>
                          <w:sz w:val="20"/>
                          <w:szCs w:val="20"/>
                        </w:rPr>
                        <w:t xml:space="preserve"> location</w:t>
                      </w:r>
                      <w:r w:rsidRPr="00110694">
                        <w:rPr>
                          <w:sz w:val="20"/>
                          <w:szCs w:val="20"/>
                        </w:rPr>
                        <w:t xml:space="preserve"> within the ASP. First row CCAs are </w:t>
                      </w:r>
                      <w:r>
                        <w:rPr>
                          <w:sz w:val="20"/>
                          <w:szCs w:val="20"/>
                        </w:rPr>
                        <w:t>surface-</w:t>
                      </w:r>
                      <w:r w:rsidRPr="00110694">
                        <w:rPr>
                          <w:sz w:val="20"/>
                          <w:szCs w:val="20"/>
                        </w:rPr>
                        <w:t xml:space="preserve">200m and bottom row CCAs are </w:t>
                      </w:r>
                      <w:r>
                        <w:rPr>
                          <w:sz w:val="20"/>
                          <w:szCs w:val="20"/>
                        </w:rPr>
                        <w:t>200m-bottom.</w:t>
                      </w:r>
                    </w:p>
                    <w:p w14:paraId="167F4613" w14:textId="77777777" w:rsidR="00557074" w:rsidRPr="00926F1A" w:rsidRDefault="00557074" w:rsidP="00557074">
                      <w:pPr>
                        <w:pStyle w:val="Caption"/>
                        <w:rPr>
                          <w:noProof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59A84B51" wp14:editId="285E36F2">
            <wp:simplePos x="0" y="0"/>
            <wp:positionH relativeFrom="column">
              <wp:posOffset>-409300</wp:posOffset>
            </wp:positionH>
            <wp:positionV relativeFrom="paragraph">
              <wp:posOffset>81887</wp:posOffset>
            </wp:positionV>
            <wp:extent cx="6955155" cy="6195695"/>
            <wp:effectExtent l="0" t="0" r="4445" b="1905"/>
            <wp:wrapSquare wrapText="bothSides"/>
            <wp:docPr id="67" name="Picture 67" descr="A group of graphs showing different types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group of graphs showing different types of objects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8" r="16189"/>
                    <a:stretch/>
                  </pic:blipFill>
                  <pic:spPr bwMode="auto">
                    <a:xfrm>
                      <a:off x="0" y="0"/>
                      <a:ext cx="6955155" cy="619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B7A52" w14:textId="77777777" w:rsidR="00557074" w:rsidRDefault="00557074" w:rsidP="00557074">
      <w:pPr>
        <w:jc w:val="center"/>
      </w:pPr>
    </w:p>
    <w:p w14:paraId="788072B4" w14:textId="77777777" w:rsidR="00557074" w:rsidRDefault="00557074" w:rsidP="00557074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6EB78F" wp14:editId="4F84B407">
                <wp:simplePos x="0" y="0"/>
                <wp:positionH relativeFrom="column">
                  <wp:posOffset>231775</wp:posOffset>
                </wp:positionH>
                <wp:positionV relativeFrom="paragraph">
                  <wp:posOffset>6454775</wp:posOffset>
                </wp:positionV>
                <wp:extent cx="5377180" cy="635"/>
                <wp:effectExtent l="0" t="0" r="0" b="3175"/>
                <wp:wrapSquare wrapText="bothSides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7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ABEFD0" w14:textId="77777777" w:rsidR="00557074" w:rsidRPr="00D12BB1" w:rsidRDefault="00557074" w:rsidP="00557074">
                            <w:pPr>
                              <w:pStyle w:val="Caption"/>
                              <w:rPr>
                                <w:noProof/>
                                <w:szCs w:val="22"/>
                              </w:rPr>
                            </w:pPr>
                            <w:r w:rsidRPr="000E0ED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 w:rsidRPr="000E0ED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0E0ED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Figure \* ARABIC </w:instrText>
                            </w:r>
                            <w:r w:rsidRPr="000E0ED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4</w:t>
                            </w:r>
                            <w:r w:rsidRPr="000E0ED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0E0EDB">
                              <w:rPr>
                                <w:sz w:val="20"/>
                                <w:szCs w:val="20"/>
                              </w:rPr>
                              <w:t xml:space="preserve">. 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>Canonical Correspondence Analysis (CCA) of free-living (</w:t>
                            </w:r>
                            <w:r w:rsidRPr="0011069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A, C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>) and particle-associated (</w:t>
                            </w:r>
                            <w:r w:rsidRPr="0011069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B, D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 xml:space="preserve">) bacterial communities based on defined </w:t>
                            </w:r>
                            <w:r w:rsidRPr="0011069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water mass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 xml:space="preserve">. First row CCAs are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surface-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 xml:space="preserve">200m and bottom row CCAs are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200m-bottom.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6EB78F" id="Text Box 70" o:spid="_x0000_s1050" type="#_x0000_t202" style="position:absolute;margin-left:18.25pt;margin-top:508.25pt;width:423.4pt;height:.0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" stroked="f">
                <v:textbox style="mso-fit-shape-to-text:t" inset="0,0,0,0">
                  <w:txbxContent>
                    <w:p w14:paraId="1BABEFD0" w14:textId="77777777" w:rsidR="00557074" w:rsidRPr="00D12BB1" w:rsidRDefault="00557074" w:rsidP="00557074">
                      <w:pPr>
                        <w:pStyle w:val="Caption"/>
                        <w:rPr>
                          <w:noProof/>
                          <w:szCs w:val="22"/>
                        </w:rPr>
                      </w:pPr>
                      <w:r w:rsidRPr="000E0EDB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 w:rsidRPr="000E0EDB">
                        <w:rPr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0E0EDB">
                        <w:rPr>
                          <w:b/>
                          <w:bCs/>
                          <w:sz w:val="20"/>
                          <w:szCs w:val="20"/>
                        </w:rPr>
                        <w:instrText xml:space="preserve"> SEQ Figure \* ARABIC </w:instrText>
                      </w:r>
                      <w:r w:rsidRPr="000E0EDB">
                        <w:rPr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t>4</w:t>
                      </w:r>
                      <w:r w:rsidRPr="000E0EDB">
                        <w:rPr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0E0EDB">
                        <w:rPr>
                          <w:sz w:val="20"/>
                          <w:szCs w:val="20"/>
                        </w:rPr>
                        <w:t xml:space="preserve">. </w:t>
                      </w:r>
                      <w:r w:rsidRPr="00110694">
                        <w:rPr>
                          <w:sz w:val="20"/>
                          <w:szCs w:val="20"/>
                        </w:rPr>
                        <w:t>Canonical Correspondence Analysis (CCA) of free-living (</w:t>
                      </w:r>
                      <w:r w:rsidRPr="00110694">
                        <w:rPr>
                          <w:b/>
                          <w:bCs/>
                          <w:sz w:val="20"/>
                          <w:szCs w:val="20"/>
                        </w:rPr>
                        <w:t>A, C</w:t>
                      </w:r>
                      <w:r w:rsidRPr="00110694">
                        <w:rPr>
                          <w:sz w:val="20"/>
                          <w:szCs w:val="20"/>
                        </w:rPr>
                        <w:t>) and particle-associated (</w:t>
                      </w:r>
                      <w:r w:rsidRPr="00110694">
                        <w:rPr>
                          <w:b/>
                          <w:bCs/>
                          <w:sz w:val="20"/>
                          <w:szCs w:val="20"/>
                        </w:rPr>
                        <w:t>B, D</w:t>
                      </w:r>
                      <w:r w:rsidRPr="00110694">
                        <w:rPr>
                          <w:sz w:val="20"/>
                          <w:szCs w:val="20"/>
                        </w:rPr>
                        <w:t xml:space="preserve">) bacterial communities based on defined </w:t>
                      </w:r>
                      <w:r w:rsidRPr="00110694">
                        <w:rPr>
                          <w:b/>
                          <w:bCs/>
                          <w:sz w:val="20"/>
                          <w:szCs w:val="20"/>
                        </w:rPr>
                        <w:t>water mass</w:t>
                      </w:r>
                      <w:r w:rsidRPr="00110694">
                        <w:rPr>
                          <w:sz w:val="20"/>
                          <w:szCs w:val="20"/>
                        </w:rPr>
                        <w:t xml:space="preserve">. First row CCAs are </w:t>
                      </w:r>
                      <w:r>
                        <w:rPr>
                          <w:sz w:val="20"/>
                          <w:szCs w:val="20"/>
                        </w:rPr>
                        <w:t>surface-</w:t>
                      </w:r>
                      <w:r w:rsidRPr="00110694">
                        <w:rPr>
                          <w:sz w:val="20"/>
                          <w:szCs w:val="20"/>
                        </w:rPr>
                        <w:t xml:space="preserve">200m and bottom row CCAs are </w:t>
                      </w:r>
                      <w:r>
                        <w:rPr>
                          <w:sz w:val="20"/>
                          <w:szCs w:val="20"/>
                        </w:rPr>
                        <w:t>200m-bottom.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30FB4A88" wp14:editId="33672304">
            <wp:simplePos x="0" y="0"/>
            <wp:positionH relativeFrom="column">
              <wp:posOffset>-546441</wp:posOffset>
            </wp:positionH>
            <wp:positionV relativeFrom="paragraph">
              <wp:posOffset>302895</wp:posOffset>
            </wp:positionV>
            <wp:extent cx="7110095" cy="6097270"/>
            <wp:effectExtent l="0" t="0" r="1905" b="0"/>
            <wp:wrapSquare wrapText="bothSides"/>
            <wp:docPr id="68" name="Picture 68" descr="A group of graphs showing different types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group of graphs showing different types of objects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1" r="15525"/>
                    <a:stretch/>
                  </pic:blipFill>
                  <pic:spPr bwMode="auto">
                    <a:xfrm>
                      <a:off x="0" y="0"/>
                      <a:ext cx="7110095" cy="609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BD5833" w14:textId="77777777" w:rsidR="00557074" w:rsidRDefault="00557074" w:rsidP="00557074"/>
    <w:p w14:paraId="64EDA39F" w14:textId="77777777" w:rsidR="00557074" w:rsidRDefault="00557074" w:rsidP="0055707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6B7219A" wp14:editId="0A90DFEC">
            <wp:simplePos x="0" y="0"/>
            <wp:positionH relativeFrom="column">
              <wp:posOffset>10795</wp:posOffset>
            </wp:positionH>
            <wp:positionV relativeFrom="paragraph">
              <wp:posOffset>173</wp:posOffset>
            </wp:positionV>
            <wp:extent cx="5923915" cy="4996815"/>
            <wp:effectExtent l="0" t="0" r="0" b="0"/>
            <wp:wrapSquare wrapText="bothSides"/>
            <wp:docPr id="54" name="Picture 54" descr="A chart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chart of different colored bars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0" t="6983" r="36657"/>
                    <a:stretch/>
                  </pic:blipFill>
                  <pic:spPr bwMode="auto">
                    <a:xfrm>
                      <a:off x="0" y="0"/>
                      <a:ext cx="5923915" cy="499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EB2571" wp14:editId="42084F8B">
                <wp:simplePos x="0" y="0"/>
                <wp:positionH relativeFrom="column">
                  <wp:posOffset>217805</wp:posOffset>
                </wp:positionH>
                <wp:positionV relativeFrom="paragraph">
                  <wp:posOffset>5035550</wp:posOffset>
                </wp:positionV>
                <wp:extent cx="5617210" cy="504190"/>
                <wp:effectExtent l="0" t="0" r="0" b="381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210" cy="5041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3E651D" w14:textId="77777777" w:rsidR="00557074" w:rsidRPr="00110694" w:rsidRDefault="00557074" w:rsidP="00557074">
                            <w:pPr>
                              <w:pStyle w:val="Caption"/>
                              <w:rPr>
                                <w:noProof/>
                                <w:sz w:val="20"/>
                                <w:szCs w:val="24"/>
                              </w:rPr>
                            </w:pPr>
                            <w:r w:rsidRPr="0011069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Figure 5a.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 xml:space="preserve"> Relative abundance for free-living (left) and particle-associated (right) communities at the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f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>amily level. Each row represents a water mass, labeled on the right.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B2571" id="Text Box 1" o:spid="_x0000_s1051" type="#_x0000_t202" style="position:absolute;margin-left:17.15pt;margin-top:396.5pt;width:442.3pt;height:39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" stroked="f">
                <v:textbox inset="0,0,0,0">
                  <w:txbxContent>
                    <w:p w14:paraId="7C3E651D" w14:textId="77777777" w:rsidR="00557074" w:rsidRPr="00110694" w:rsidRDefault="00557074" w:rsidP="00557074">
                      <w:pPr>
                        <w:pStyle w:val="Caption"/>
                        <w:rPr>
                          <w:noProof/>
                          <w:sz w:val="20"/>
                          <w:szCs w:val="24"/>
                        </w:rPr>
                      </w:pPr>
                      <w:r w:rsidRPr="00110694">
                        <w:rPr>
                          <w:b/>
                          <w:bCs/>
                          <w:sz w:val="20"/>
                          <w:szCs w:val="20"/>
                        </w:rPr>
                        <w:t>Figure 5a.</w:t>
                      </w:r>
                      <w:r w:rsidRPr="00110694">
                        <w:rPr>
                          <w:sz w:val="20"/>
                          <w:szCs w:val="20"/>
                        </w:rPr>
                        <w:t xml:space="preserve"> Relative abundance for free-living (left) and particle-associated (right) communities at the </w:t>
                      </w:r>
                      <w:r>
                        <w:rPr>
                          <w:sz w:val="20"/>
                          <w:szCs w:val="20"/>
                        </w:rPr>
                        <w:t>f</w:t>
                      </w:r>
                      <w:r w:rsidRPr="00110694">
                        <w:rPr>
                          <w:sz w:val="20"/>
                          <w:szCs w:val="20"/>
                        </w:rPr>
                        <w:t>amily level. Each row represents a water mass, labeled on the right.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3E06C20" wp14:editId="63A0DF4A">
            <wp:simplePos x="0" y="0"/>
            <wp:positionH relativeFrom="column">
              <wp:posOffset>537210</wp:posOffset>
            </wp:positionH>
            <wp:positionV relativeFrom="paragraph">
              <wp:posOffset>5603539</wp:posOffset>
            </wp:positionV>
            <wp:extent cx="3002280" cy="3095625"/>
            <wp:effectExtent l="0" t="0" r="0" b="3175"/>
            <wp:wrapNone/>
            <wp:docPr id="36" name="Picture 36" descr="A chart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hart of different colored squares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0"/>
                    <a:stretch/>
                  </pic:blipFill>
                  <pic:spPr bwMode="auto">
                    <a:xfrm>
                      <a:off x="0" y="0"/>
                      <a:ext cx="300228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AAF7C9" w14:textId="77777777" w:rsidR="00557074" w:rsidRDefault="00557074" w:rsidP="00557074"/>
    <w:p w14:paraId="38F09883" w14:textId="77777777" w:rsidR="00557074" w:rsidRDefault="00557074" w:rsidP="00557074"/>
    <w:p w14:paraId="01179FCD" w14:textId="77777777" w:rsidR="00557074" w:rsidRDefault="00557074" w:rsidP="00557074"/>
    <w:p w14:paraId="025A3685" w14:textId="77777777" w:rsidR="00557074" w:rsidRDefault="00557074" w:rsidP="00557074">
      <w:pPr>
        <w:jc w:val="center"/>
      </w:pPr>
    </w:p>
    <w:p w14:paraId="59EA44E3" w14:textId="77777777" w:rsidR="00557074" w:rsidRDefault="00557074" w:rsidP="00557074"/>
    <w:p w14:paraId="0B61A320" w14:textId="77777777" w:rsidR="00557074" w:rsidRDefault="00557074" w:rsidP="0055707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DA307A7" wp14:editId="62696F7A">
                <wp:simplePos x="0" y="0"/>
                <wp:positionH relativeFrom="column">
                  <wp:posOffset>1559075</wp:posOffset>
                </wp:positionH>
                <wp:positionV relativeFrom="paragraph">
                  <wp:posOffset>729615</wp:posOffset>
                </wp:positionV>
                <wp:extent cx="4281095" cy="247426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095" cy="24742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4CAC0" w14:textId="77777777" w:rsidR="00557074" w:rsidRPr="00110694" w:rsidRDefault="00557074" w:rsidP="00557074">
                            <w:pPr>
                              <w:pStyle w:val="Caption"/>
                              <w:rPr>
                                <w:noProof/>
                                <w:sz w:val="20"/>
                                <w:szCs w:val="24"/>
                              </w:rPr>
                            </w:pPr>
                            <w:r w:rsidRPr="0011069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5</w:t>
                            </w:r>
                            <w:r w:rsidRPr="0011069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b.</w:t>
                            </w:r>
                            <w:r w:rsidRPr="00110694">
                              <w:rPr>
                                <w:sz w:val="20"/>
                                <w:szCs w:val="20"/>
                              </w:rPr>
                              <w:t xml:space="preserve"> Legend for the Family-level taxa that corresponds with Figure 5a.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307A7" id="Text Box 50" o:spid="_x0000_s1052" type="#_x0000_t202" style="position:absolute;left:0;text-align:left;margin-left:122.75pt;margin-top:57.45pt;width:337.1pt;height:1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" stroked="f">
                <v:textbox inset="0,0,0,0">
                  <w:txbxContent>
                    <w:p w14:paraId="7BF4CAC0" w14:textId="77777777" w:rsidR="00557074" w:rsidRPr="00110694" w:rsidRDefault="00557074" w:rsidP="00557074">
                      <w:pPr>
                        <w:pStyle w:val="Caption"/>
                        <w:rPr>
                          <w:noProof/>
                          <w:sz w:val="20"/>
                          <w:szCs w:val="24"/>
                        </w:rPr>
                      </w:pPr>
                      <w:r w:rsidRPr="00110694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5</w:t>
                      </w:r>
                      <w:r w:rsidRPr="00110694">
                        <w:rPr>
                          <w:b/>
                          <w:bCs/>
                          <w:sz w:val="20"/>
                          <w:szCs w:val="20"/>
                        </w:rPr>
                        <w:t>b.</w:t>
                      </w:r>
                      <w:r w:rsidRPr="00110694">
                        <w:rPr>
                          <w:sz w:val="20"/>
                          <w:szCs w:val="20"/>
                        </w:rPr>
                        <w:t xml:space="preserve"> Legend for the Family-level taxa that corresponds with Figure 5a.</w:t>
                      </w:r>
                    </w:p>
                  </w:txbxContent>
                </v:textbox>
              </v:shape>
            </w:pict>
          </mc:Fallback>
        </mc:AlternateContent>
      </w:r>
    </w:p>
    <w:p w14:paraId="3BBBC802" w14:textId="77777777" w:rsidR="00557074" w:rsidRDefault="00557074" w:rsidP="00557074">
      <w:pPr>
        <w:jc w:val="center"/>
      </w:pPr>
    </w:p>
    <w:p w14:paraId="2DF4D636" w14:textId="77777777" w:rsidR="00557074" w:rsidRDefault="00557074" w:rsidP="0055707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E6850C" wp14:editId="038ADC27">
                <wp:simplePos x="0" y="0"/>
                <wp:positionH relativeFrom="column">
                  <wp:posOffset>33020</wp:posOffset>
                </wp:positionH>
                <wp:positionV relativeFrom="paragraph">
                  <wp:posOffset>4758055</wp:posOffset>
                </wp:positionV>
                <wp:extent cx="5718810" cy="635"/>
                <wp:effectExtent l="0" t="0" r="0" b="3175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EAAD99" w14:textId="77777777" w:rsidR="00557074" w:rsidRPr="002336D9" w:rsidRDefault="00557074" w:rsidP="00557074">
                            <w:pPr>
                              <w:pStyle w:val="Caption"/>
                              <w:rPr>
                                <w:noProof/>
                                <w:sz w:val="20"/>
                                <w:szCs w:val="24"/>
                              </w:rPr>
                            </w:pPr>
                            <w:r w:rsidRPr="002336D9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6</w:t>
                            </w:r>
                            <w:r w:rsidRPr="002336D9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2336D9">
                              <w:rPr>
                                <w:sz w:val="20"/>
                                <w:szCs w:val="20"/>
                              </w:rPr>
                              <w:t xml:space="preserve"> Significant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9A7F8B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free-living</w:t>
                            </w:r>
                            <w:r w:rsidRPr="002336D9">
                              <w:rPr>
                                <w:sz w:val="20"/>
                                <w:szCs w:val="20"/>
                              </w:rPr>
                              <w:t xml:space="preserve"> taxa from ANCOM-BC analysis for inflow vs. outflow samples. Z-score derived from log-transformed data.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No significant change in particle-associated taxa from ANCOM-BC analysis.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E6850C" id="Text Box 51" o:spid="_x0000_s1053" type="#_x0000_t202" style="position:absolute;left:0;text-align:left;margin-left:2.6pt;margin-top:374.65pt;width:450.3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" stroked="f">
                <v:textbox style="mso-fit-shape-to-text:t" inset="0,0,0,0">
                  <w:txbxContent>
                    <w:p w14:paraId="6FEAAD99" w14:textId="77777777" w:rsidR="00557074" w:rsidRPr="002336D9" w:rsidRDefault="00557074" w:rsidP="00557074">
                      <w:pPr>
                        <w:pStyle w:val="Caption"/>
                        <w:rPr>
                          <w:noProof/>
                          <w:sz w:val="20"/>
                          <w:szCs w:val="24"/>
                        </w:rPr>
                      </w:pPr>
                      <w:r w:rsidRPr="002336D9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6</w:t>
                      </w:r>
                      <w:r w:rsidRPr="002336D9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2336D9">
                        <w:rPr>
                          <w:sz w:val="20"/>
                          <w:szCs w:val="20"/>
                        </w:rPr>
                        <w:t xml:space="preserve"> Significant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9A7F8B">
                        <w:rPr>
                          <w:b/>
                          <w:bCs/>
                          <w:sz w:val="20"/>
                          <w:szCs w:val="20"/>
                        </w:rPr>
                        <w:t>free-living</w:t>
                      </w:r>
                      <w:r w:rsidRPr="002336D9">
                        <w:rPr>
                          <w:sz w:val="20"/>
                          <w:szCs w:val="20"/>
                        </w:rPr>
                        <w:t xml:space="preserve"> taxa from ANCOM-BC analysis for inflow vs. outflow samples. Z-score derived from log-transformed data.</w:t>
                      </w:r>
                      <w:r>
                        <w:rPr>
                          <w:sz w:val="20"/>
                          <w:szCs w:val="20"/>
                        </w:rPr>
                        <w:t xml:space="preserve"> No significant change in particle-associated taxa from ANCOM-BC analysis.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12C7FE4" wp14:editId="23330F62">
            <wp:simplePos x="0" y="0"/>
            <wp:positionH relativeFrom="column">
              <wp:posOffset>-521335</wp:posOffset>
            </wp:positionH>
            <wp:positionV relativeFrom="paragraph">
              <wp:posOffset>887730</wp:posOffset>
            </wp:positionV>
            <wp:extent cx="7027991" cy="3689873"/>
            <wp:effectExtent l="0" t="0" r="0" b="6350"/>
            <wp:wrapSquare wrapText="bothSides"/>
            <wp:docPr id="41" name="Picture 41" descr="A group of square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group of squares with different colors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6" r="1228" b="16285"/>
                    <a:stretch/>
                  </pic:blipFill>
                  <pic:spPr bwMode="auto">
                    <a:xfrm>
                      <a:off x="0" y="0"/>
                      <a:ext cx="7027991" cy="3689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A9529" w14:textId="77777777" w:rsidR="00557074" w:rsidRDefault="00557074" w:rsidP="00557074">
      <w:pPr>
        <w:keepNext/>
        <w:jc w:val="center"/>
      </w:pPr>
    </w:p>
    <w:p w14:paraId="0AC8FA93" w14:textId="77777777" w:rsidR="00557074" w:rsidRDefault="00557074" w:rsidP="00557074"/>
    <w:p w14:paraId="5B41811D" w14:textId="77777777" w:rsidR="00557074" w:rsidRDefault="00557074" w:rsidP="00557074"/>
    <w:p w14:paraId="7B0319B6" w14:textId="77777777" w:rsidR="00557074" w:rsidRDefault="00557074" w:rsidP="00557074"/>
    <w:p w14:paraId="40FE55B3" w14:textId="77777777" w:rsidR="00557074" w:rsidRDefault="00557074" w:rsidP="00557074"/>
    <w:p w14:paraId="782A9428" w14:textId="77777777" w:rsidR="00557074" w:rsidRDefault="00557074" w:rsidP="00557074"/>
    <w:p w14:paraId="1482C476" w14:textId="77777777" w:rsidR="00557074" w:rsidRDefault="00557074" w:rsidP="00557074"/>
    <w:p w14:paraId="77B79524" w14:textId="77777777" w:rsidR="00557074" w:rsidRDefault="00557074" w:rsidP="00557074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8E1EAB5" wp14:editId="0DF62AD7">
            <wp:simplePos x="0" y="0"/>
            <wp:positionH relativeFrom="column">
              <wp:posOffset>-467245</wp:posOffset>
            </wp:positionH>
            <wp:positionV relativeFrom="paragraph">
              <wp:posOffset>110836</wp:posOffset>
            </wp:positionV>
            <wp:extent cx="6767830" cy="4122420"/>
            <wp:effectExtent l="0" t="0" r="1270" b="5080"/>
            <wp:wrapSquare wrapText="bothSides"/>
            <wp:docPr id="65" name="Picture 65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close-up of a graph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2" t="3246" r="16037" b="10068"/>
                    <a:stretch/>
                  </pic:blipFill>
                  <pic:spPr bwMode="auto">
                    <a:xfrm>
                      <a:off x="0" y="0"/>
                      <a:ext cx="6767830" cy="4122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D62664" wp14:editId="2D8B8B38">
                <wp:simplePos x="0" y="0"/>
                <wp:positionH relativeFrom="column">
                  <wp:posOffset>21013</wp:posOffset>
                </wp:positionH>
                <wp:positionV relativeFrom="paragraph">
                  <wp:posOffset>4324004</wp:posOffset>
                </wp:positionV>
                <wp:extent cx="5904230" cy="635"/>
                <wp:effectExtent l="0" t="0" r="1270" b="0"/>
                <wp:wrapSquare wrapText="bothSides"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2D781C" w14:textId="77777777" w:rsidR="00557074" w:rsidRPr="00A45890" w:rsidRDefault="00557074" w:rsidP="00557074">
                            <w:pPr>
                              <w:pStyle w:val="Caption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A45890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8</w:t>
                            </w:r>
                            <w:r w:rsidRPr="00A45890">
                              <w:rPr>
                                <w:sz w:val="20"/>
                                <w:szCs w:val="20"/>
                              </w:rPr>
                              <w:t xml:space="preserve">. Significant </w:t>
                            </w:r>
                            <w:r w:rsidRPr="00A45890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particle-associated</w:t>
                            </w:r>
                            <w:r w:rsidRPr="00A45890">
                              <w:rPr>
                                <w:sz w:val="20"/>
                                <w:szCs w:val="20"/>
                              </w:rPr>
                              <w:t xml:space="preserve"> taxa from ANCOM-BC analysis for high (&gt;0.5 nmol/kg) or low (&lt;0.5 nmol/kg) </w:t>
                            </w:r>
                            <w:proofErr w:type="spellStart"/>
                            <w:r w:rsidRPr="00A45890">
                              <w:rPr>
                                <w:sz w:val="20"/>
                                <w:szCs w:val="20"/>
                              </w:rPr>
                              <w:t>dFe</w:t>
                            </w:r>
                            <w:proofErr w:type="spellEnd"/>
                            <w:r w:rsidRPr="00A45890">
                              <w:rPr>
                                <w:sz w:val="20"/>
                                <w:szCs w:val="20"/>
                              </w:rPr>
                              <w:t xml:space="preserve"> concentrations. Z-score derived from log-transformed data. See Supplementary Information for significant free-living taxa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(</w:t>
                            </w:r>
                            <w:r w:rsidRPr="0050395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Figure S4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).</w:t>
                            </w:r>
                          </w:p>
                          <w:p w14:paraId="3165D2FE" w14:textId="77777777" w:rsidR="00557074" w:rsidRPr="00914396" w:rsidRDefault="00557074" w:rsidP="00557074">
                            <w:pPr>
                              <w:pStyle w:val="Caption"/>
                              <w:rPr>
                                <w:noProof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D62664" id="Text Box 66" o:spid="_x0000_s1054" type="#_x0000_t202" style="position:absolute;margin-left:1.65pt;margin-top:340.45pt;width:464.9pt;height:.0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" stroked="f">
                <v:textbox style="mso-fit-shape-to-text:t" inset="0,0,0,0">
                  <w:txbxContent>
                    <w:p w14:paraId="7E2D781C" w14:textId="77777777" w:rsidR="00557074" w:rsidRPr="00A45890" w:rsidRDefault="00557074" w:rsidP="00557074">
                      <w:pPr>
                        <w:pStyle w:val="Caption"/>
                        <w:rPr>
                          <w:noProof/>
                          <w:sz w:val="20"/>
                          <w:szCs w:val="20"/>
                        </w:rPr>
                      </w:pPr>
                      <w:r w:rsidRPr="00A45890">
                        <w:rPr>
                          <w:b/>
                          <w:b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8</w:t>
                      </w:r>
                      <w:r w:rsidRPr="00A45890">
                        <w:rPr>
                          <w:sz w:val="20"/>
                          <w:szCs w:val="20"/>
                        </w:rPr>
                        <w:t xml:space="preserve">. Significant </w:t>
                      </w:r>
                      <w:r w:rsidRPr="00A45890">
                        <w:rPr>
                          <w:b/>
                          <w:bCs/>
                          <w:sz w:val="20"/>
                          <w:szCs w:val="20"/>
                        </w:rPr>
                        <w:t>particle-associated</w:t>
                      </w:r>
                      <w:r w:rsidRPr="00A45890">
                        <w:rPr>
                          <w:sz w:val="20"/>
                          <w:szCs w:val="20"/>
                        </w:rPr>
                        <w:t xml:space="preserve"> taxa from ANCOM-BC analysis for high (&gt;0.5 nmol/kg) or low (&lt;0.5 nmol/kg) </w:t>
                      </w:r>
                      <w:proofErr w:type="spellStart"/>
                      <w:r w:rsidRPr="00A45890">
                        <w:rPr>
                          <w:sz w:val="20"/>
                          <w:szCs w:val="20"/>
                        </w:rPr>
                        <w:t>dFe</w:t>
                      </w:r>
                      <w:proofErr w:type="spellEnd"/>
                      <w:r w:rsidRPr="00A45890">
                        <w:rPr>
                          <w:sz w:val="20"/>
                          <w:szCs w:val="20"/>
                        </w:rPr>
                        <w:t xml:space="preserve"> concentrations. Z-score derived from log-transformed data. See Supplementary Information for significant free-living taxa</w:t>
                      </w:r>
                      <w:r>
                        <w:rPr>
                          <w:sz w:val="20"/>
                          <w:szCs w:val="20"/>
                        </w:rPr>
                        <w:t xml:space="preserve"> (</w:t>
                      </w:r>
                      <w:r w:rsidRPr="00503954">
                        <w:rPr>
                          <w:b/>
                          <w:bCs/>
                          <w:sz w:val="20"/>
                          <w:szCs w:val="20"/>
                        </w:rPr>
                        <w:t>Figure S4</w:t>
                      </w:r>
                      <w:r>
                        <w:rPr>
                          <w:sz w:val="20"/>
                          <w:szCs w:val="20"/>
                        </w:rPr>
                        <w:t>).</w:t>
                      </w:r>
                    </w:p>
                    <w:p w14:paraId="3165D2FE" w14:textId="77777777" w:rsidR="00557074" w:rsidRPr="00914396" w:rsidRDefault="00557074" w:rsidP="00557074">
                      <w:pPr>
                        <w:pStyle w:val="Caption"/>
                        <w:rPr>
                          <w:noProof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E181B5" w14:textId="77777777" w:rsidR="00557074" w:rsidRDefault="00557074" w:rsidP="00557074"/>
    <w:p w14:paraId="5E39F1DE" w14:textId="77777777" w:rsidR="00557074" w:rsidRDefault="00557074" w:rsidP="00557074"/>
    <w:p w14:paraId="7000A7D0" w14:textId="77777777" w:rsidR="00557074" w:rsidRDefault="00557074" w:rsidP="00557074"/>
    <w:p w14:paraId="6432D26B" w14:textId="77777777" w:rsidR="00557074" w:rsidRDefault="00557074" w:rsidP="00557074"/>
    <w:p w14:paraId="0CBF3674" w14:textId="77777777" w:rsidR="00557074" w:rsidRDefault="00557074" w:rsidP="00557074"/>
    <w:p w14:paraId="1E98C2FB" w14:textId="77777777" w:rsidR="00557074" w:rsidRDefault="00557074" w:rsidP="00557074"/>
    <w:p w14:paraId="657CCB8E" w14:textId="77777777" w:rsidR="00557074" w:rsidRDefault="00557074" w:rsidP="00557074"/>
    <w:p w14:paraId="7F9A0583" w14:textId="77777777" w:rsidR="00557074" w:rsidRDefault="00557074" w:rsidP="00557074">
      <w:pPr>
        <w:jc w:val="center"/>
      </w:pPr>
      <w:r>
        <w:t>TABLES</w:t>
      </w:r>
    </w:p>
    <w:p w14:paraId="52D26741" w14:textId="77777777" w:rsidR="00557074" w:rsidRDefault="00557074" w:rsidP="00557074">
      <w:pPr>
        <w:jc w:val="center"/>
      </w:pPr>
    </w:p>
    <w:p w14:paraId="6CCFFB68" w14:textId="77777777" w:rsidR="00557074" w:rsidRPr="008006DC" w:rsidRDefault="00557074" w:rsidP="00557074">
      <w:pPr>
        <w:pStyle w:val="Caption"/>
        <w:keepNext/>
        <w:rPr>
          <w:sz w:val="20"/>
          <w:szCs w:val="20"/>
        </w:rPr>
      </w:pPr>
      <w:r w:rsidRPr="008006DC">
        <w:rPr>
          <w:b/>
          <w:bCs/>
          <w:sz w:val="20"/>
          <w:szCs w:val="20"/>
        </w:rPr>
        <w:t xml:space="preserve">Table </w:t>
      </w:r>
      <w:r w:rsidRPr="008006DC">
        <w:rPr>
          <w:b/>
          <w:bCs/>
          <w:sz w:val="20"/>
          <w:szCs w:val="20"/>
        </w:rPr>
        <w:fldChar w:fldCharType="begin"/>
      </w:r>
      <w:r w:rsidRPr="008006DC">
        <w:rPr>
          <w:b/>
          <w:bCs/>
          <w:sz w:val="20"/>
          <w:szCs w:val="20"/>
        </w:rPr>
        <w:instrText xml:space="preserve"> SEQ Table \* ARABIC </w:instrText>
      </w:r>
      <w:r w:rsidRPr="008006DC">
        <w:rPr>
          <w:b/>
          <w:bCs/>
          <w:sz w:val="20"/>
          <w:szCs w:val="20"/>
        </w:rPr>
        <w:fldChar w:fldCharType="separate"/>
      </w:r>
      <w:r>
        <w:rPr>
          <w:b/>
          <w:bCs/>
          <w:noProof/>
          <w:sz w:val="20"/>
          <w:szCs w:val="20"/>
        </w:rPr>
        <w:t>1</w:t>
      </w:r>
      <w:r w:rsidRPr="008006DC">
        <w:rPr>
          <w:b/>
          <w:bCs/>
          <w:sz w:val="20"/>
          <w:szCs w:val="20"/>
        </w:rPr>
        <w:fldChar w:fldCharType="end"/>
      </w:r>
      <w:r w:rsidRPr="008006DC">
        <w:rPr>
          <w:b/>
          <w:bCs/>
          <w:sz w:val="20"/>
          <w:szCs w:val="20"/>
        </w:rPr>
        <w:t>.</w:t>
      </w:r>
      <w:r w:rsidRPr="008006DC">
        <w:rPr>
          <w:sz w:val="20"/>
          <w:szCs w:val="20"/>
        </w:rPr>
        <w:t xml:space="preserve"> Water mass characterization with temperature and salinity ranges.</w:t>
      </w:r>
    </w:p>
    <w:p w14:paraId="01ECB9F9" w14:textId="77777777" w:rsidR="00557074" w:rsidRDefault="00557074" w:rsidP="00557074">
      <w:pPr>
        <w:jc w:val="center"/>
      </w:pPr>
      <w:r>
        <w:rPr>
          <w:noProof/>
        </w:rPr>
        <w:drawing>
          <wp:inline distT="0" distB="0" distL="0" distR="0" wp14:anchorId="5D68A25B" wp14:editId="1229740C">
            <wp:extent cx="4135902" cy="1181686"/>
            <wp:effectExtent l="0" t="0" r="4445" b="0"/>
            <wp:docPr id="58" name="Picture 58" descr="A table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table with numbers and symbols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t="24022" r="21182" b="41187"/>
                    <a:stretch/>
                  </pic:blipFill>
                  <pic:spPr bwMode="auto">
                    <a:xfrm>
                      <a:off x="0" y="0"/>
                      <a:ext cx="4135981" cy="1181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73C3A" w14:textId="77777777" w:rsidR="00557074" w:rsidRDefault="00557074" w:rsidP="00557074">
      <w:pPr>
        <w:jc w:val="center"/>
      </w:pPr>
    </w:p>
    <w:p w14:paraId="37BE74CF" w14:textId="77777777" w:rsidR="00557074" w:rsidRDefault="00557074" w:rsidP="00557074">
      <w:pPr>
        <w:jc w:val="center"/>
      </w:pPr>
    </w:p>
    <w:p w14:paraId="2093FDCC" w14:textId="77777777" w:rsidR="00557074" w:rsidRDefault="00557074" w:rsidP="00557074">
      <w:pPr>
        <w:jc w:val="center"/>
      </w:pPr>
    </w:p>
    <w:p w14:paraId="687C315B" w14:textId="77777777" w:rsidR="00557074" w:rsidRDefault="00557074" w:rsidP="00557074">
      <w:pPr>
        <w:jc w:val="center"/>
        <w:rPr>
          <w:ins w:id="6" w:author="Sierra Bartlett" w:date="2024-09-17T10:28:00Z"/>
        </w:rPr>
      </w:pPr>
    </w:p>
    <w:p w14:paraId="7F7E5D60" w14:textId="77777777" w:rsidR="00557074" w:rsidRDefault="00557074" w:rsidP="00557074">
      <w:pPr>
        <w:jc w:val="center"/>
        <w:rPr>
          <w:ins w:id="7" w:author="Sierra Bartlett" w:date="2024-09-17T10:28:00Z"/>
        </w:rPr>
      </w:pPr>
    </w:p>
    <w:p w14:paraId="2DD12C9A" w14:textId="77777777" w:rsidR="00557074" w:rsidRDefault="00557074" w:rsidP="00557074">
      <w:pPr>
        <w:jc w:val="center"/>
        <w:rPr>
          <w:ins w:id="8" w:author="Sierra Bartlett" w:date="2024-09-17T10:28:00Z"/>
        </w:rPr>
      </w:pPr>
    </w:p>
    <w:p w14:paraId="4CA8EC2E" w14:textId="77777777" w:rsidR="00557074" w:rsidRDefault="00557074" w:rsidP="00557074">
      <w:pPr>
        <w:jc w:val="center"/>
        <w:rPr>
          <w:ins w:id="9" w:author="Sierra Bartlett" w:date="2024-09-17T10:28:00Z"/>
        </w:rPr>
      </w:pPr>
    </w:p>
    <w:p w14:paraId="0779918F" w14:textId="77777777" w:rsidR="00557074" w:rsidRDefault="00557074" w:rsidP="00557074">
      <w:pPr>
        <w:jc w:val="center"/>
        <w:rPr>
          <w:ins w:id="10" w:author="Sierra Bartlett" w:date="2024-09-17T10:28:00Z"/>
        </w:rPr>
      </w:pPr>
    </w:p>
    <w:p w14:paraId="5DD1BD31" w14:textId="77777777" w:rsidR="00557074" w:rsidRDefault="00557074" w:rsidP="00557074">
      <w:pPr>
        <w:jc w:val="center"/>
        <w:rPr>
          <w:ins w:id="11" w:author="Sierra Bartlett" w:date="2024-09-17T10:28:00Z"/>
        </w:rPr>
      </w:pPr>
    </w:p>
    <w:p w14:paraId="5253DB03" w14:textId="77777777" w:rsidR="00557074" w:rsidRDefault="00557074" w:rsidP="00557074">
      <w:pPr>
        <w:jc w:val="center"/>
        <w:rPr>
          <w:ins w:id="12" w:author="Sierra Bartlett" w:date="2024-09-17T10:28:00Z"/>
        </w:rPr>
      </w:pPr>
    </w:p>
    <w:p w14:paraId="7605F69A" w14:textId="77777777" w:rsidR="00557074" w:rsidRDefault="00557074" w:rsidP="00557074">
      <w:pPr>
        <w:jc w:val="center"/>
        <w:rPr>
          <w:ins w:id="13" w:author="Sierra Bartlett" w:date="2024-09-17T10:28:00Z"/>
        </w:rPr>
      </w:pPr>
    </w:p>
    <w:p w14:paraId="5DD25D17" w14:textId="77777777" w:rsidR="00557074" w:rsidRDefault="00557074" w:rsidP="00557074">
      <w:pPr>
        <w:jc w:val="center"/>
        <w:rPr>
          <w:ins w:id="14" w:author="Sierra Bartlett" w:date="2024-09-17T10:28:00Z"/>
        </w:rPr>
      </w:pPr>
    </w:p>
    <w:p w14:paraId="6A4A31F7" w14:textId="77777777" w:rsidR="00557074" w:rsidRDefault="00557074" w:rsidP="00557074">
      <w:pPr>
        <w:jc w:val="center"/>
        <w:rPr>
          <w:ins w:id="15" w:author="Sierra Bartlett" w:date="2024-09-17T10:28:00Z"/>
        </w:rPr>
      </w:pPr>
    </w:p>
    <w:p w14:paraId="3B6BBF2D" w14:textId="77777777" w:rsidR="00557074" w:rsidRDefault="00557074" w:rsidP="00557074">
      <w:pPr>
        <w:jc w:val="center"/>
        <w:rPr>
          <w:ins w:id="16" w:author="Sierra Bartlett" w:date="2024-09-17T10:28:00Z"/>
        </w:rPr>
      </w:pPr>
    </w:p>
    <w:p w14:paraId="2F91F126" w14:textId="77777777" w:rsidR="00557074" w:rsidRDefault="00557074" w:rsidP="00557074">
      <w:pPr>
        <w:jc w:val="center"/>
        <w:rPr>
          <w:ins w:id="17" w:author="Sierra Bartlett" w:date="2024-09-17T10:28:00Z"/>
        </w:rPr>
      </w:pPr>
    </w:p>
    <w:p w14:paraId="0CDD0371" w14:textId="77777777" w:rsidR="00557074" w:rsidRDefault="00557074" w:rsidP="00557074">
      <w:pPr>
        <w:jc w:val="center"/>
        <w:rPr>
          <w:ins w:id="18" w:author="Sierra Bartlett" w:date="2024-09-17T10:28:00Z"/>
        </w:rPr>
      </w:pPr>
    </w:p>
    <w:p w14:paraId="15D9C837" w14:textId="77777777" w:rsidR="00557074" w:rsidRDefault="00557074" w:rsidP="00557074">
      <w:pPr>
        <w:jc w:val="center"/>
      </w:pPr>
    </w:p>
    <w:p w14:paraId="5EE2A85E" w14:textId="77777777" w:rsidR="00557074" w:rsidRDefault="00557074" w:rsidP="0055707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55B4EB" wp14:editId="020A7CEF">
                <wp:simplePos x="0" y="0"/>
                <wp:positionH relativeFrom="column">
                  <wp:posOffset>901700</wp:posOffset>
                </wp:positionH>
                <wp:positionV relativeFrom="paragraph">
                  <wp:posOffset>-318135</wp:posOffset>
                </wp:positionV>
                <wp:extent cx="4119245" cy="457200"/>
                <wp:effectExtent l="0" t="0" r="0" b="0"/>
                <wp:wrapSquare wrapText="bothSides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924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70A36B" w14:textId="77777777" w:rsidR="00557074" w:rsidRPr="008006DC" w:rsidRDefault="00557074" w:rsidP="00557074">
                            <w:pPr>
                              <w:pStyle w:val="Caption"/>
                              <w:rPr>
                                <w:noProof/>
                                <w:sz w:val="20"/>
                                <w:szCs w:val="24"/>
                              </w:rPr>
                            </w:pPr>
                            <w:r w:rsidRPr="008006D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</w:t>
                            </w:r>
                            <w:r w:rsidRPr="008006D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006D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Table \* ARABIC </w:instrText>
                            </w:r>
                            <w:r w:rsidRPr="008006D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Pr="008006D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006DC">
                              <w:rPr>
                                <w:sz w:val="20"/>
                                <w:szCs w:val="20"/>
                              </w:rPr>
                              <w:t>. Inflow and outflow stations and depth.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5B4EB" id="Text Box 59" o:spid="_x0000_s1055" type="#_x0000_t202" style="position:absolute;left:0;text-align:left;margin-left:71pt;margin-top:-25.05pt;width:324.35pt;height:3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" stroked="f">
                <v:textbox inset="0,0,0,0">
                  <w:txbxContent>
                    <w:p w14:paraId="2C70A36B" w14:textId="77777777" w:rsidR="00557074" w:rsidRPr="008006DC" w:rsidRDefault="00557074" w:rsidP="00557074">
                      <w:pPr>
                        <w:pStyle w:val="Caption"/>
                        <w:rPr>
                          <w:noProof/>
                          <w:sz w:val="20"/>
                          <w:szCs w:val="24"/>
                        </w:rPr>
                      </w:pPr>
                      <w:r w:rsidRPr="008006DC">
                        <w:rPr>
                          <w:b/>
                          <w:bCs/>
                          <w:sz w:val="20"/>
                          <w:szCs w:val="20"/>
                        </w:rPr>
                        <w:t xml:space="preserve">Table </w:t>
                      </w:r>
                      <w:r w:rsidRPr="008006DC">
                        <w:rPr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8006DC">
                        <w:rPr>
                          <w:b/>
                          <w:bCs/>
                          <w:sz w:val="20"/>
                          <w:szCs w:val="20"/>
                        </w:rPr>
                        <w:instrText xml:space="preserve"> SEQ Table \* ARABIC </w:instrText>
                      </w:r>
                      <w:r w:rsidRPr="008006DC">
                        <w:rPr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t>2</w:t>
                      </w:r>
                      <w:r w:rsidRPr="008006DC">
                        <w:rPr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8006DC">
                        <w:rPr>
                          <w:sz w:val="20"/>
                          <w:szCs w:val="20"/>
                        </w:rPr>
                        <w:t>. Inflow and outflow stations and depth.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861F571" w14:textId="77777777" w:rsidR="00557074" w:rsidRDefault="00557074" w:rsidP="00557074">
      <w:pPr>
        <w:jc w:val="center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7677CF7" wp14:editId="08320D04">
            <wp:simplePos x="0" y="0"/>
            <wp:positionH relativeFrom="column">
              <wp:posOffset>901700</wp:posOffset>
            </wp:positionH>
            <wp:positionV relativeFrom="paragraph">
              <wp:posOffset>108585</wp:posOffset>
            </wp:positionV>
            <wp:extent cx="4119245" cy="3924300"/>
            <wp:effectExtent l="0" t="0" r="0" b="0"/>
            <wp:wrapSquare wrapText="bothSides"/>
            <wp:docPr id="28" name="Picture 28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table of numbers and lines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9" t="11398" r="45291" b="22930"/>
                    <a:stretch/>
                  </pic:blipFill>
                  <pic:spPr bwMode="auto">
                    <a:xfrm>
                      <a:off x="0" y="0"/>
                      <a:ext cx="4119245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11BAFB" w14:textId="77777777" w:rsidR="00557074" w:rsidRDefault="00557074" w:rsidP="00557074">
      <w:pPr>
        <w:jc w:val="center"/>
      </w:pPr>
    </w:p>
    <w:p w14:paraId="403EFB3C" w14:textId="77777777" w:rsidR="00557074" w:rsidRDefault="00557074" w:rsidP="00557074">
      <w:pPr>
        <w:jc w:val="center"/>
      </w:pPr>
    </w:p>
    <w:p w14:paraId="4B3914A6" w14:textId="77777777" w:rsidR="00557074" w:rsidRDefault="00557074" w:rsidP="00557074">
      <w:pPr>
        <w:jc w:val="center"/>
      </w:pPr>
    </w:p>
    <w:p w14:paraId="67D9F4B3" w14:textId="77777777" w:rsidR="00557074" w:rsidRDefault="00557074" w:rsidP="00557074">
      <w:pPr>
        <w:jc w:val="center"/>
      </w:pPr>
    </w:p>
    <w:p w14:paraId="2F8D7369" w14:textId="77777777" w:rsidR="00557074" w:rsidRDefault="00557074" w:rsidP="00557074">
      <w:pPr>
        <w:jc w:val="center"/>
      </w:pPr>
    </w:p>
    <w:p w14:paraId="60914AB3" w14:textId="77777777" w:rsidR="00557074" w:rsidRDefault="00557074" w:rsidP="00557074">
      <w:pPr>
        <w:jc w:val="center"/>
      </w:pPr>
    </w:p>
    <w:p w14:paraId="40EBA0C6" w14:textId="77777777" w:rsidR="00557074" w:rsidRDefault="00557074" w:rsidP="00557074">
      <w:pPr>
        <w:jc w:val="center"/>
      </w:pPr>
    </w:p>
    <w:p w14:paraId="2A83AD6A" w14:textId="77777777" w:rsidR="00557074" w:rsidRDefault="00557074" w:rsidP="00557074">
      <w:pPr>
        <w:jc w:val="center"/>
      </w:pPr>
    </w:p>
    <w:p w14:paraId="18A07B0D" w14:textId="77777777" w:rsidR="00557074" w:rsidRDefault="00557074" w:rsidP="00557074">
      <w:pPr>
        <w:jc w:val="center"/>
      </w:pPr>
    </w:p>
    <w:p w14:paraId="5F9D5665" w14:textId="77777777" w:rsidR="00557074" w:rsidRDefault="00557074" w:rsidP="00557074">
      <w:pPr>
        <w:jc w:val="center"/>
      </w:pPr>
    </w:p>
    <w:p w14:paraId="32085522" w14:textId="77777777" w:rsidR="00557074" w:rsidRDefault="00557074" w:rsidP="00557074"/>
    <w:p w14:paraId="04B6B72C" w14:textId="77777777" w:rsidR="00557074" w:rsidRDefault="00557074" w:rsidP="00557074"/>
    <w:p w14:paraId="709DC0D6" w14:textId="77777777" w:rsidR="00557074" w:rsidRDefault="00557074" w:rsidP="00557074"/>
    <w:p w14:paraId="6EFBD83C" w14:textId="77777777" w:rsidR="00557074" w:rsidRDefault="00557074" w:rsidP="00557074"/>
    <w:p w14:paraId="4EA377CC" w14:textId="77777777" w:rsidR="00557074" w:rsidRDefault="00557074" w:rsidP="00557074"/>
    <w:p w14:paraId="7037ACA4" w14:textId="77777777" w:rsidR="00557074" w:rsidRDefault="00557074" w:rsidP="00557074"/>
    <w:p w14:paraId="22E7001F" w14:textId="77777777" w:rsidR="00557074" w:rsidRDefault="00557074" w:rsidP="00557074"/>
    <w:p w14:paraId="12FC7883" w14:textId="77777777" w:rsidR="00557074" w:rsidRDefault="00557074" w:rsidP="00557074"/>
    <w:p w14:paraId="7AA7E57F" w14:textId="77777777" w:rsidR="00557074" w:rsidRDefault="00557074" w:rsidP="00557074">
      <w:pPr>
        <w:jc w:val="center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032A118C" wp14:editId="7FEFD915">
            <wp:simplePos x="0" y="0"/>
            <wp:positionH relativeFrom="column">
              <wp:posOffset>-425450</wp:posOffset>
            </wp:positionH>
            <wp:positionV relativeFrom="paragraph">
              <wp:posOffset>683260</wp:posOffset>
            </wp:positionV>
            <wp:extent cx="6779260" cy="1423670"/>
            <wp:effectExtent l="0" t="0" r="2540" b="0"/>
            <wp:wrapSquare wrapText="bothSides"/>
            <wp:docPr id="37" name="Picture 37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tabl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2" t="19205" r="4981" b="27556"/>
                    <a:stretch/>
                  </pic:blipFill>
                  <pic:spPr bwMode="auto">
                    <a:xfrm>
                      <a:off x="0" y="0"/>
                      <a:ext cx="6779260" cy="142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2F6807CC" wp14:editId="44FFEFC1">
                <wp:extent cx="6283325" cy="515620"/>
                <wp:effectExtent l="0" t="0" r="3175" b="5080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3325" cy="5156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B486E9" w14:textId="77777777" w:rsidR="00557074" w:rsidRPr="008006DC" w:rsidRDefault="00557074" w:rsidP="00557074">
                            <w:pPr>
                              <w:pStyle w:val="Caption"/>
                              <w:rPr>
                                <w:noProof/>
                                <w:sz w:val="20"/>
                                <w:szCs w:val="24"/>
                              </w:rPr>
                            </w:pPr>
                            <w:r w:rsidRPr="008006D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Table </w:t>
                            </w:r>
                            <w:r w:rsidRPr="008006D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006D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Table \* ARABIC </w:instrText>
                            </w:r>
                            <w:r w:rsidRPr="008006D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</w:t>
                            </w:r>
                            <w:r w:rsidRPr="008006D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006D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8006DC">
                              <w:rPr>
                                <w:sz w:val="20"/>
                                <w:szCs w:val="20"/>
                              </w:rPr>
                              <w:t xml:space="preserve"> Indicator species analysis of significant taxa in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336D9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free-living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outflow </w:t>
                            </w:r>
                            <w:r w:rsidRPr="008006DC">
                              <w:rPr>
                                <w:sz w:val="20"/>
                                <w:szCs w:val="20"/>
                              </w:rPr>
                              <w:t>community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. No significant indicator taxa appeared for particle-associated community.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6807CC" id="Text Box 60" o:spid="_x0000_s1056" type="#_x0000_t202" style="width:494.75pt;height:4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" stroked="f">
                <v:textbox inset="0,0,0,0">
                  <w:txbxContent>
                    <w:p w14:paraId="65B486E9" w14:textId="77777777" w:rsidR="00557074" w:rsidRPr="008006DC" w:rsidRDefault="00557074" w:rsidP="00557074">
                      <w:pPr>
                        <w:pStyle w:val="Caption"/>
                        <w:rPr>
                          <w:noProof/>
                          <w:sz w:val="20"/>
                          <w:szCs w:val="24"/>
                        </w:rPr>
                      </w:pPr>
                      <w:r w:rsidRPr="008006DC">
                        <w:rPr>
                          <w:b/>
                          <w:bCs/>
                          <w:sz w:val="20"/>
                          <w:szCs w:val="20"/>
                        </w:rPr>
                        <w:t xml:space="preserve">Table </w:t>
                      </w:r>
                      <w:r w:rsidRPr="008006DC">
                        <w:rPr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8006DC">
                        <w:rPr>
                          <w:b/>
                          <w:bCs/>
                          <w:sz w:val="20"/>
                          <w:szCs w:val="20"/>
                        </w:rPr>
                        <w:instrText xml:space="preserve"> SEQ Table \* ARABIC </w:instrText>
                      </w:r>
                      <w:r w:rsidRPr="008006DC">
                        <w:rPr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t>3</w:t>
                      </w:r>
                      <w:r w:rsidRPr="008006DC">
                        <w:rPr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8006DC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8006DC">
                        <w:rPr>
                          <w:sz w:val="20"/>
                          <w:szCs w:val="20"/>
                        </w:rPr>
                        <w:t xml:space="preserve"> Indicator species analysis of significant taxa in</w:t>
                      </w:r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2336D9">
                        <w:rPr>
                          <w:b/>
                          <w:bCs/>
                          <w:sz w:val="20"/>
                          <w:szCs w:val="20"/>
                        </w:rPr>
                        <w:t>free-living</w:t>
                      </w:r>
                      <w:r>
                        <w:rPr>
                          <w:sz w:val="20"/>
                          <w:szCs w:val="20"/>
                        </w:rPr>
                        <w:t xml:space="preserve"> outflow </w:t>
                      </w:r>
                      <w:r w:rsidRPr="008006DC">
                        <w:rPr>
                          <w:sz w:val="20"/>
                          <w:szCs w:val="20"/>
                        </w:rPr>
                        <w:t>community</w:t>
                      </w:r>
                      <w:r>
                        <w:rPr>
                          <w:sz w:val="20"/>
                          <w:szCs w:val="20"/>
                        </w:rPr>
                        <w:t>. No significant indicator taxa appeared for particle-associated community.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1C23EA" w14:textId="77777777" w:rsidR="00557074" w:rsidRDefault="00557074" w:rsidP="00557074">
      <w:pPr>
        <w:jc w:val="center"/>
      </w:pPr>
    </w:p>
    <w:p w14:paraId="509A7557" w14:textId="77777777" w:rsidR="00557074" w:rsidRDefault="00557074" w:rsidP="00557074">
      <w:pPr>
        <w:jc w:val="center"/>
      </w:pPr>
    </w:p>
    <w:p w14:paraId="50946053" w14:textId="77777777" w:rsidR="00557074" w:rsidRDefault="00557074" w:rsidP="00557074">
      <w:pPr>
        <w:jc w:val="center"/>
      </w:pPr>
    </w:p>
    <w:p w14:paraId="67402232" w14:textId="77777777" w:rsidR="00557074" w:rsidRDefault="00557074" w:rsidP="00557074">
      <w:pPr>
        <w:jc w:val="center"/>
      </w:pPr>
    </w:p>
    <w:p w14:paraId="226CD466" w14:textId="77777777" w:rsidR="00557074" w:rsidRDefault="00557074" w:rsidP="00557074">
      <w:pPr>
        <w:jc w:val="center"/>
      </w:pPr>
    </w:p>
    <w:p w14:paraId="441D06AD" w14:textId="77777777" w:rsidR="00557074" w:rsidRDefault="00557074" w:rsidP="00557074">
      <w:pPr>
        <w:jc w:val="center"/>
      </w:pPr>
    </w:p>
    <w:p w14:paraId="2895E87A" w14:textId="77777777" w:rsidR="00557074" w:rsidRDefault="00557074" w:rsidP="00557074">
      <w:pPr>
        <w:jc w:val="center"/>
      </w:pPr>
    </w:p>
    <w:p w14:paraId="1A044AB1" w14:textId="77777777" w:rsidR="00557074" w:rsidRDefault="00557074" w:rsidP="00557074">
      <w:pPr>
        <w:jc w:val="center"/>
      </w:pPr>
    </w:p>
    <w:p w14:paraId="31B22EE2" w14:textId="77777777" w:rsidR="00557074" w:rsidRDefault="00557074" w:rsidP="00557074">
      <w:pPr>
        <w:jc w:val="center"/>
      </w:pPr>
    </w:p>
    <w:p w14:paraId="1BBD71FD" w14:textId="77777777" w:rsidR="00557074" w:rsidRDefault="00557074" w:rsidP="00557074">
      <w:pPr>
        <w:jc w:val="center"/>
      </w:pPr>
    </w:p>
    <w:p w14:paraId="4D2CF175" w14:textId="482C26D8" w:rsidR="00557074" w:rsidRDefault="00557074" w:rsidP="00557074">
      <w:pPr>
        <w:jc w:val="center"/>
      </w:pPr>
      <w:r>
        <w:t>SUPPLEMENTARY FIGURES</w:t>
      </w:r>
    </w:p>
    <w:p w14:paraId="60DB0794" w14:textId="4DBEB42C" w:rsidR="003C063B" w:rsidRDefault="003C063B" w:rsidP="00557074">
      <w:pPr>
        <w:jc w:val="center"/>
      </w:pPr>
    </w:p>
    <w:p w14:paraId="2812DC0B" w14:textId="7FF1EDAF" w:rsidR="003C063B" w:rsidRDefault="003C063B" w:rsidP="00557074">
      <w:pPr>
        <w:jc w:val="center"/>
      </w:pPr>
      <w:r>
        <w:rPr>
          <w:noProof/>
        </w:rPr>
        <w:lastRenderedPageBreak/>
        <w:drawing>
          <wp:inline distT="0" distB="0" distL="0" distR="0" wp14:anchorId="7F3843A3" wp14:editId="4D7435C0">
            <wp:extent cx="5855091" cy="4710896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1" r="15287"/>
                    <a:stretch/>
                  </pic:blipFill>
                  <pic:spPr bwMode="auto">
                    <a:xfrm>
                      <a:off x="0" y="0"/>
                      <a:ext cx="5868323" cy="472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7F32A" w14:textId="7E3EE9BA" w:rsidR="00557074" w:rsidRDefault="00557074" w:rsidP="00557074">
      <w:pPr>
        <w:keepNext/>
      </w:pPr>
      <w:del w:id="19" w:author="Sierra Bartlett" w:date="2024-09-22T13:08:00Z">
        <w:r w:rsidDel="003E629A">
          <w:rPr>
            <w:rFonts w:ascii="Times New Roman" w:hAnsi="Times New Roman" w:cs="Times New Roman"/>
            <w:noProof/>
          </w:rPr>
          <w:drawing>
            <wp:anchor distT="0" distB="0" distL="114300" distR="114300" simplePos="0" relativeHeight="251689984" behindDoc="0" locked="0" layoutInCell="1" allowOverlap="1" wp14:anchorId="5BF98944" wp14:editId="4E9982C0">
              <wp:simplePos x="0" y="0"/>
              <wp:positionH relativeFrom="margin">
                <wp:posOffset>267335</wp:posOffset>
              </wp:positionH>
              <wp:positionV relativeFrom="paragraph">
                <wp:posOffset>0</wp:posOffset>
              </wp:positionV>
              <wp:extent cx="5365750" cy="4279265"/>
              <wp:effectExtent l="0" t="0" r="6350" b="635"/>
              <wp:wrapTopAndBottom/>
              <wp:docPr id="1273305282" name="Picture 1" descr="A picture containing text, plot, diagram, screenshot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73305282" name="Picture 1" descr="A picture containing text, plot, diagram, screenshot&#10;&#10;Description automatically generated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65750" cy="42792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del>
    </w:p>
    <w:p w14:paraId="0D786E0C" w14:textId="77777777" w:rsidR="00557074" w:rsidRDefault="00557074" w:rsidP="00557074">
      <w:pPr>
        <w:pStyle w:val="Caption"/>
        <w:rPr>
          <w:ins w:id="20" w:author="Patricia L Yager" w:date="2024-09-12T12:12:00Z"/>
          <w:sz w:val="20"/>
          <w:szCs w:val="20"/>
        </w:rPr>
      </w:pPr>
      <w:r w:rsidRPr="005A18C1">
        <w:rPr>
          <w:b/>
          <w:bCs/>
          <w:sz w:val="20"/>
          <w:szCs w:val="20"/>
        </w:rPr>
        <w:t>Figure S</w:t>
      </w:r>
      <w:r w:rsidRPr="005A18C1">
        <w:rPr>
          <w:b/>
          <w:bCs/>
          <w:sz w:val="20"/>
          <w:szCs w:val="20"/>
        </w:rPr>
        <w:fldChar w:fldCharType="begin"/>
      </w:r>
      <w:r w:rsidRPr="005A18C1">
        <w:rPr>
          <w:b/>
          <w:bCs/>
          <w:sz w:val="20"/>
          <w:szCs w:val="20"/>
        </w:rPr>
        <w:instrText xml:space="preserve"> SEQ Figure_S \* ARABIC </w:instrText>
      </w:r>
      <w:r w:rsidRPr="005A18C1">
        <w:rPr>
          <w:b/>
          <w:bCs/>
          <w:sz w:val="20"/>
          <w:szCs w:val="20"/>
        </w:rPr>
        <w:fldChar w:fldCharType="separate"/>
      </w:r>
      <w:r>
        <w:rPr>
          <w:b/>
          <w:bCs/>
          <w:noProof/>
          <w:sz w:val="20"/>
          <w:szCs w:val="20"/>
        </w:rPr>
        <w:t>1</w:t>
      </w:r>
      <w:r w:rsidRPr="005A18C1">
        <w:rPr>
          <w:b/>
          <w:bCs/>
          <w:sz w:val="20"/>
          <w:szCs w:val="20"/>
        </w:rPr>
        <w:fldChar w:fldCharType="end"/>
      </w:r>
      <w:r w:rsidRPr="005A18C1">
        <w:rPr>
          <w:b/>
          <w:bCs/>
          <w:sz w:val="20"/>
          <w:szCs w:val="20"/>
        </w:rPr>
        <w:t>.</w:t>
      </w:r>
      <w:r w:rsidRPr="005A18C1">
        <w:rPr>
          <w:sz w:val="20"/>
          <w:szCs w:val="20"/>
        </w:rPr>
        <w:t xml:space="preserve"> Temperature-Salinity plot for all ARTEMIS</w:t>
      </w:r>
      <w:r>
        <w:rPr>
          <w:sz w:val="20"/>
          <w:szCs w:val="20"/>
        </w:rPr>
        <w:t xml:space="preserve"> CTD casts, with oxygen as colo</w:t>
      </w:r>
      <w:ins w:id="21" w:author="Sierra Bartlett" w:date="2024-09-22T13:08:00Z">
        <w:r>
          <w:rPr>
            <w:sz w:val="20"/>
            <w:szCs w:val="20"/>
          </w:rPr>
          <w:t>r and black points as samples with DNA collected.</w:t>
        </w:r>
      </w:ins>
      <w:del w:id="22" w:author="Sierra Bartlett" w:date="2024-09-22T13:08:00Z">
        <w:r w:rsidDel="003E629A">
          <w:rPr>
            <w:sz w:val="20"/>
            <w:szCs w:val="20"/>
          </w:rPr>
          <w:delText>r.</w:delText>
        </w:r>
      </w:del>
      <w:ins w:id="23" w:author="Patricia L Yager" w:date="2024-09-12T12:06:00Z">
        <w:del w:id="24" w:author="Sierra Bartlett" w:date="2024-09-22T13:08:00Z">
          <w:r w:rsidDel="003E629A">
            <w:rPr>
              <w:sz w:val="20"/>
              <w:szCs w:val="20"/>
            </w:rPr>
            <w:delText xml:space="preserve"> </w:delText>
          </w:r>
        </w:del>
      </w:ins>
    </w:p>
    <w:p w14:paraId="60228964" w14:textId="77777777" w:rsidR="00557074" w:rsidDel="003E629A" w:rsidRDefault="00557074" w:rsidP="00557074">
      <w:pPr>
        <w:pStyle w:val="Caption"/>
        <w:rPr>
          <w:ins w:id="25" w:author="Patricia L Yager" w:date="2024-09-12T12:08:00Z"/>
          <w:del w:id="26" w:author="Sierra Bartlett" w:date="2024-09-22T13:08:00Z"/>
          <w:sz w:val="20"/>
          <w:szCs w:val="20"/>
        </w:rPr>
      </w:pPr>
      <w:ins w:id="27" w:author="Patricia L Yager" w:date="2024-09-12T12:06:00Z">
        <w:del w:id="28" w:author="Sierra Bartlett" w:date="2024-09-22T13:08:00Z">
          <w:r w:rsidDel="003E629A">
            <w:rPr>
              <w:sz w:val="20"/>
              <w:szCs w:val="20"/>
            </w:rPr>
            <w:delText>I sug</w:delText>
          </w:r>
        </w:del>
      </w:ins>
      <w:ins w:id="29" w:author="Patricia L Yager" w:date="2024-09-12T12:07:00Z">
        <w:del w:id="30" w:author="Sierra Bartlett" w:date="2024-09-22T13:08:00Z">
          <w:r w:rsidDel="003E629A">
            <w:rPr>
              <w:sz w:val="20"/>
              <w:szCs w:val="20"/>
            </w:rPr>
            <w:delText xml:space="preserve">gest you use </w:delText>
          </w:r>
        </w:del>
      </w:ins>
      <w:ins w:id="31" w:author="Patricia L Yager" w:date="2024-09-12T12:09:00Z">
        <w:del w:id="32" w:author="Sierra Bartlett" w:date="2024-09-22T13:08:00Z">
          <w:r w:rsidDel="003E629A">
            <w:rPr>
              <w:sz w:val="20"/>
              <w:szCs w:val="20"/>
            </w:rPr>
            <w:delText>one of these</w:delText>
          </w:r>
        </w:del>
      </w:ins>
      <w:ins w:id="33" w:author="Patricia L Yager" w:date="2024-09-12T12:07:00Z">
        <w:del w:id="34" w:author="Sierra Bartlett" w:date="2024-09-22T13:08:00Z">
          <w:r w:rsidDel="003E629A">
            <w:rPr>
              <w:sz w:val="20"/>
              <w:szCs w:val="20"/>
            </w:rPr>
            <w:delText xml:space="preserve"> figure</w:delText>
          </w:r>
        </w:del>
      </w:ins>
      <w:ins w:id="35" w:author="Patricia L Yager" w:date="2024-09-12T12:09:00Z">
        <w:del w:id="36" w:author="Sierra Bartlett" w:date="2024-09-22T13:08:00Z">
          <w:r w:rsidDel="003E629A">
            <w:rPr>
              <w:sz w:val="20"/>
              <w:szCs w:val="20"/>
            </w:rPr>
            <w:delText>s</w:delText>
          </w:r>
        </w:del>
      </w:ins>
      <w:ins w:id="37" w:author="Patricia L Yager" w:date="2024-09-12T12:07:00Z">
        <w:del w:id="38" w:author="Sierra Bartlett" w:date="2024-09-22T13:08:00Z">
          <w:r w:rsidDel="003E629A">
            <w:rPr>
              <w:sz w:val="20"/>
              <w:szCs w:val="20"/>
            </w:rPr>
            <w:delText xml:space="preserve"> to </w:delText>
          </w:r>
        </w:del>
      </w:ins>
      <w:ins w:id="39" w:author="Patricia L Yager" w:date="2024-09-12T12:09:00Z">
        <w:del w:id="40" w:author="Sierra Bartlett" w:date="2024-09-22T13:08:00Z">
          <w:r w:rsidDel="003E629A">
            <w:rPr>
              <w:sz w:val="20"/>
              <w:szCs w:val="20"/>
            </w:rPr>
            <w:delText>show</w:delText>
          </w:r>
        </w:del>
      </w:ins>
      <w:ins w:id="41" w:author="Patricia L Yager" w:date="2024-09-12T12:07:00Z">
        <w:del w:id="42" w:author="Sierra Bartlett" w:date="2024-09-22T13:08:00Z">
          <w:r w:rsidDel="003E629A">
            <w:rPr>
              <w:sz w:val="20"/>
              <w:szCs w:val="20"/>
            </w:rPr>
            <w:delText xml:space="preserve"> the specific T-S of your samples</w:delText>
          </w:r>
        </w:del>
      </w:ins>
      <w:ins w:id="43" w:author="Patricia L Yager" w:date="2024-09-12T12:12:00Z">
        <w:del w:id="44" w:author="Sierra Bartlett" w:date="2024-09-22T13:08:00Z">
          <w:r w:rsidDel="003E629A">
            <w:rPr>
              <w:sz w:val="20"/>
              <w:szCs w:val="20"/>
            </w:rPr>
            <w:delText>:</w:delText>
          </w:r>
        </w:del>
      </w:ins>
    </w:p>
    <w:p w14:paraId="27FDA2A9" w14:textId="77777777" w:rsidR="00557074" w:rsidRPr="005A18C1" w:rsidRDefault="00557074" w:rsidP="00557074">
      <w:pPr>
        <w:pStyle w:val="Caption"/>
        <w:rPr>
          <w:sz w:val="20"/>
          <w:szCs w:val="20"/>
        </w:rPr>
      </w:pPr>
      <w:ins w:id="45" w:author="Patricia L Yager" w:date="2024-09-12T12:07:00Z">
        <w:r>
          <w:rPr>
            <w:sz w:val="20"/>
            <w:szCs w:val="20"/>
          </w:rPr>
          <w:t xml:space="preserve">  </w:t>
        </w:r>
        <w:del w:id="46" w:author="Sierra Bartlett" w:date="2024-09-22T13:08:00Z">
          <w:r w:rsidDel="003E629A">
            <w:rPr>
              <w:noProof/>
              <w:sz w:val="20"/>
              <w:szCs w:val="20"/>
            </w:rPr>
            <w:drawing>
              <wp:inline distT="0" distB="0" distL="0" distR="0" wp14:anchorId="06E28F9A" wp14:editId="3CABBBEC">
                <wp:extent cx="2763534" cy="2196656"/>
                <wp:effectExtent l="0" t="0" r="5080" b="635"/>
                <wp:docPr id="1846973298" name="Picture 31" descr="A graph of a graph showing different colored dots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6973298" name="Picture 31" descr="A graph of a graph showing different colored dots&#10;&#10;Description automatically generated with medium confidence"/>
                        <pic:cNvPicPr/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3534" cy="21966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Del="003E629A">
            <w:rPr>
              <w:noProof/>
              <w:sz w:val="20"/>
              <w:szCs w:val="20"/>
            </w:rPr>
            <w:drawing>
              <wp:inline distT="0" distB="0" distL="0" distR="0" wp14:anchorId="23551052" wp14:editId="115FED7D">
                <wp:extent cx="2817559" cy="2239599"/>
                <wp:effectExtent l="0" t="0" r="1905" b="0"/>
                <wp:docPr id="1697099413" name="Picture 32" descr="A diagram of a graph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7099413" name="Picture 32" descr="A diagram of a graph&#10;&#10;Description automatically generated with medium confidence"/>
                        <pic:cNvPicPr/>
                      </pic:nvPicPr>
                      <pic:blipFill>
                        <a:blip r:embed="rId2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17559" cy="2239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del>
      </w:ins>
    </w:p>
    <w:p w14:paraId="4856055C" w14:textId="77777777" w:rsidR="00557074" w:rsidRDefault="00557074" w:rsidP="00557074"/>
    <w:p w14:paraId="27187DB4" w14:textId="77777777" w:rsidR="00557074" w:rsidRDefault="00557074" w:rsidP="00557074">
      <w:pPr>
        <w:jc w:val="center"/>
      </w:pPr>
    </w:p>
    <w:p w14:paraId="719B2FB7" w14:textId="77777777" w:rsidR="00557074" w:rsidRDefault="00557074" w:rsidP="00557074">
      <w:pPr>
        <w:jc w:val="center"/>
      </w:pPr>
    </w:p>
    <w:p w14:paraId="69826AB3" w14:textId="77777777" w:rsidR="00557074" w:rsidRDefault="00557074" w:rsidP="005570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82683C4" wp14:editId="6899C83F">
            <wp:extent cx="5943600" cy="3566160"/>
            <wp:effectExtent l="0" t="0" r="0" b="2540"/>
            <wp:docPr id="18" name="Picture 1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graph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5288" w14:textId="77777777" w:rsidR="00557074" w:rsidRPr="005A18C1" w:rsidRDefault="00557074" w:rsidP="00557074">
      <w:pPr>
        <w:pStyle w:val="Caption"/>
        <w:rPr>
          <w:sz w:val="20"/>
          <w:szCs w:val="20"/>
        </w:rPr>
      </w:pPr>
      <w:r w:rsidRPr="005A18C1">
        <w:rPr>
          <w:b/>
          <w:bCs/>
          <w:sz w:val="20"/>
          <w:szCs w:val="20"/>
        </w:rPr>
        <w:t>Figure S</w:t>
      </w:r>
      <w:r w:rsidRPr="005A18C1">
        <w:rPr>
          <w:b/>
          <w:bCs/>
          <w:sz w:val="20"/>
          <w:szCs w:val="20"/>
        </w:rPr>
        <w:fldChar w:fldCharType="begin"/>
      </w:r>
      <w:r w:rsidRPr="005A18C1">
        <w:rPr>
          <w:b/>
          <w:bCs/>
          <w:sz w:val="20"/>
          <w:szCs w:val="20"/>
        </w:rPr>
        <w:instrText xml:space="preserve"> SEQ Figure_S \* ARABIC </w:instrText>
      </w:r>
      <w:r w:rsidRPr="005A18C1">
        <w:rPr>
          <w:b/>
          <w:bCs/>
          <w:sz w:val="20"/>
          <w:szCs w:val="20"/>
        </w:rPr>
        <w:fldChar w:fldCharType="separate"/>
      </w:r>
      <w:r>
        <w:rPr>
          <w:b/>
          <w:bCs/>
          <w:noProof/>
          <w:sz w:val="20"/>
          <w:szCs w:val="20"/>
        </w:rPr>
        <w:t>2</w:t>
      </w:r>
      <w:r w:rsidRPr="005A18C1">
        <w:rPr>
          <w:b/>
          <w:bCs/>
          <w:sz w:val="20"/>
          <w:szCs w:val="20"/>
        </w:rPr>
        <w:fldChar w:fldCharType="end"/>
      </w:r>
      <w:r w:rsidRPr="005A18C1">
        <w:rPr>
          <w:b/>
          <w:bCs/>
          <w:sz w:val="20"/>
          <w:szCs w:val="20"/>
        </w:rPr>
        <w:t>.</w:t>
      </w:r>
      <w:r w:rsidRPr="005A18C1">
        <w:rPr>
          <w:sz w:val="20"/>
          <w:szCs w:val="20"/>
        </w:rPr>
        <w:t xml:space="preserve"> Canonical Correspondence Analysis (CCA) of free-living (</w:t>
      </w:r>
      <w:r w:rsidRPr="005A18C1">
        <w:rPr>
          <w:b/>
          <w:bCs/>
          <w:sz w:val="20"/>
          <w:szCs w:val="20"/>
        </w:rPr>
        <w:t>A</w:t>
      </w:r>
      <w:r w:rsidRPr="005A18C1">
        <w:rPr>
          <w:sz w:val="20"/>
          <w:szCs w:val="20"/>
        </w:rPr>
        <w:t>) and particle-associated (</w:t>
      </w:r>
      <w:r w:rsidRPr="005A18C1">
        <w:rPr>
          <w:b/>
          <w:bCs/>
          <w:sz w:val="20"/>
          <w:szCs w:val="20"/>
        </w:rPr>
        <w:t>B</w:t>
      </w:r>
      <w:r w:rsidRPr="005A18C1">
        <w:rPr>
          <w:sz w:val="20"/>
          <w:szCs w:val="20"/>
        </w:rPr>
        <w:t>) of samples that are characterized in CDW water mass, which are bottom water samples.</w:t>
      </w:r>
    </w:p>
    <w:p w14:paraId="171F0EC4" w14:textId="77777777" w:rsidR="00557074" w:rsidRDefault="00557074" w:rsidP="00557074">
      <w:pPr>
        <w:jc w:val="center"/>
      </w:pPr>
    </w:p>
    <w:p w14:paraId="1D862323" w14:textId="77777777" w:rsidR="00557074" w:rsidRDefault="00557074" w:rsidP="00557074">
      <w:pPr>
        <w:jc w:val="center"/>
      </w:pPr>
    </w:p>
    <w:p w14:paraId="3DFEB674" w14:textId="77777777" w:rsidR="00557074" w:rsidRDefault="00557074" w:rsidP="00557074">
      <w:pPr>
        <w:jc w:val="center"/>
      </w:pPr>
    </w:p>
    <w:p w14:paraId="6FAA5794" w14:textId="77777777" w:rsidR="00557074" w:rsidRDefault="00557074" w:rsidP="00557074">
      <w:pPr>
        <w:jc w:val="center"/>
      </w:pPr>
    </w:p>
    <w:p w14:paraId="74EEC7FE" w14:textId="77777777" w:rsidR="00557074" w:rsidRDefault="00557074" w:rsidP="00557074">
      <w:pPr>
        <w:keepNext/>
        <w:jc w:val="center"/>
      </w:pPr>
    </w:p>
    <w:p w14:paraId="077B459A" w14:textId="77777777" w:rsidR="00557074" w:rsidRDefault="00557074" w:rsidP="00557074">
      <w:pPr>
        <w:jc w:val="center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6EA4151E" wp14:editId="27CAFFE2">
            <wp:simplePos x="0" y="0"/>
            <wp:positionH relativeFrom="column">
              <wp:posOffset>-450215</wp:posOffset>
            </wp:positionH>
            <wp:positionV relativeFrom="paragraph">
              <wp:posOffset>506730</wp:posOffset>
            </wp:positionV>
            <wp:extent cx="6842760" cy="3684270"/>
            <wp:effectExtent l="0" t="0" r="2540" b="0"/>
            <wp:wrapTight wrapText="bothSides">
              <wp:wrapPolygon edited="0">
                <wp:start x="0" y="0"/>
                <wp:lineTo x="0" y="21518"/>
                <wp:lineTo x="21568" y="21518"/>
                <wp:lineTo x="21568" y="0"/>
                <wp:lineTo x="0" y="0"/>
              </wp:wrapPolygon>
            </wp:wrapTight>
            <wp:docPr id="45" name="Picture 45" descr="A diagram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diagram of different colored square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76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9CED5" w14:textId="77777777" w:rsidR="00557074" w:rsidRDefault="00557074" w:rsidP="00557074">
      <w:pPr>
        <w:jc w:val="center"/>
      </w:pPr>
    </w:p>
    <w:p w14:paraId="21F08976" w14:textId="77777777" w:rsidR="00557074" w:rsidRDefault="00557074" w:rsidP="0055707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31C74ECE" wp14:editId="4626F62C">
                <wp:simplePos x="0" y="0"/>
                <wp:positionH relativeFrom="column">
                  <wp:posOffset>408940</wp:posOffset>
                </wp:positionH>
                <wp:positionV relativeFrom="paragraph">
                  <wp:posOffset>219075</wp:posOffset>
                </wp:positionV>
                <wp:extent cx="5267325" cy="635"/>
                <wp:effectExtent l="0" t="0" r="3175" b="6350"/>
                <wp:wrapTight wrapText="bothSides">
                  <wp:wrapPolygon edited="0">
                    <wp:start x="0" y="0"/>
                    <wp:lineTo x="0" y="21368"/>
                    <wp:lineTo x="21561" y="21368"/>
                    <wp:lineTo x="21561" y="0"/>
                    <wp:lineTo x="0" y="0"/>
                  </wp:wrapPolygon>
                </wp:wrapTight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F8DA4" w14:textId="77777777" w:rsidR="00557074" w:rsidRPr="005A18C1" w:rsidRDefault="00557074" w:rsidP="00557074">
                            <w:pPr>
                              <w:pStyle w:val="Caption"/>
                              <w:rPr>
                                <w:noProof/>
                                <w:sz w:val="20"/>
                                <w:szCs w:val="24"/>
                              </w:rPr>
                            </w:pPr>
                            <w:r w:rsidRPr="005A18C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Figure S</w:t>
                            </w:r>
                            <w:r w:rsidRPr="005A18C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5A18C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Figure_S \* ARABIC </w:instrText>
                            </w:r>
                            <w:r w:rsidRPr="005A18C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3</w:t>
                            </w:r>
                            <w:r w:rsidRPr="005A18C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A18C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5A18C1">
                              <w:rPr>
                                <w:sz w:val="20"/>
                                <w:szCs w:val="20"/>
                              </w:rPr>
                              <w:t xml:space="preserve"> Relative abundance of stations coming from off the continental shelf at the family level.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Free-living on left and particle-associated on the right.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C74ECE" id="Text Box 71" o:spid="_x0000_s1057" type="#_x0000_t202" style="position:absolute;left:0;text-align:left;margin-left:32.2pt;margin-top:17.25pt;width:414.75pt;height:.05pt;z-index:-25163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" stroked="f">
                <v:textbox style="mso-fit-shape-to-text:t" inset="0,0,0,0">
                  <w:txbxContent>
                    <w:p w14:paraId="5A2F8DA4" w14:textId="77777777" w:rsidR="00557074" w:rsidRPr="005A18C1" w:rsidRDefault="00557074" w:rsidP="00557074">
                      <w:pPr>
                        <w:pStyle w:val="Caption"/>
                        <w:rPr>
                          <w:noProof/>
                          <w:sz w:val="20"/>
                          <w:szCs w:val="24"/>
                        </w:rPr>
                      </w:pPr>
                      <w:r w:rsidRPr="005A18C1">
                        <w:rPr>
                          <w:b/>
                          <w:bCs/>
                          <w:sz w:val="20"/>
                          <w:szCs w:val="20"/>
                        </w:rPr>
                        <w:t>Figure S</w:t>
                      </w:r>
                      <w:r w:rsidRPr="005A18C1">
                        <w:rPr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5A18C1">
                        <w:rPr>
                          <w:b/>
                          <w:bCs/>
                          <w:sz w:val="20"/>
                          <w:szCs w:val="20"/>
                        </w:rPr>
                        <w:instrText xml:space="preserve"> SEQ Figure_S \* ARABIC </w:instrText>
                      </w:r>
                      <w:r w:rsidRPr="005A18C1">
                        <w:rPr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t>3</w:t>
                      </w:r>
                      <w:r w:rsidRPr="005A18C1">
                        <w:rPr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5A18C1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5A18C1">
                        <w:rPr>
                          <w:sz w:val="20"/>
                          <w:szCs w:val="20"/>
                        </w:rPr>
                        <w:t xml:space="preserve"> Relative abundance of stations coming from off the continental shelf at the family level. </w:t>
                      </w:r>
                      <w:r>
                        <w:rPr>
                          <w:sz w:val="20"/>
                          <w:szCs w:val="20"/>
                        </w:rPr>
                        <w:t>Free-living on left and particle-associated on the right.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3D643AB" w14:textId="77777777" w:rsidR="00557074" w:rsidRDefault="00557074" w:rsidP="00557074">
      <w:pPr>
        <w:jc w:val="center"/>
      </w:pPr>
    </w:p>
    <w:p w14:paraId="6DEEBBC1" w14:textId="77777777" w:rsidR="00557074" w:rsidRDefault="00557074" w:rsidP="00557074">
      <w:pPr>
        <w:jc w:val="center"/>
      </w:pPr>
    </w:p>
    <w:p w14:paraId="7AA5C3A3" w14:textId="77777777" w:rsidR="00557074" w:rsidRDefault="00557074" w:rsidP="00557074">
      <w:pPr>
        <w:jc w:val="center"/>
      </w:pPr>
    </w:p>
    <w:p w14:paraId="444F2D0A" w14:textId="77777777" w:rsidR="00557074" w:rsidRDefault="00557074" w:rsidP="00557074">
      <w:pPr>
        <w:jc w:val="center"/>
      </w:pPr>
    </w:p>
    <w:p w14:paraId="2C7FB6F8" w14:textId="77777777" w:rsidR="00557074" w:rsidRDefault="00557074" w:rsidP="00557074">
      <w:pPr>
        <w:jc w:val="center"/>
      </w:pPr>
    </w:p>
    <w:p w14:paraId="3A9B15DF" w14:textId="77777777" w:rsidR="00557074" w:rsidRDefault="00557074" w:rsidP="00557074">
      <w:pPr>
        <w:jc w:val="center"/>
      </w:pPr>
    </w:p>
    <w:p w14:paraId="6AA2D451" w14:textId="77777777" w:rsidR="00557074" w:rsidRDefault="00557074" w:rsidP="00557074">
      <w:pPr>
        <w:jc w:val="center"/>
      </w:pPr>
    </w:p>
    <w:p w14:paraId="03B80C22" w14:textId="77777777" w:rsidR="00557074" w:rsidRDefault="00557074" w:rsidP="00557074">
      <w:pPr>
        <w:jc w:val="center"/>
      </w:pPr>
    </w:p>
    <w:p w14:paraId="46B62C9F" w14:textId="77777777" w:rsidR="00557074" w:rsidRDefault="00557074" w:rsidP="0055707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FBEDECF" wp14:editId="38768976">
                <wp:simplePos x="0" y="0"/>
                <wp:positionH relativeFrom="column">
                  <wp:posOffset>-335280</wp:posOffset>
                </wp:positionH>
                <wp:positionV relativeFrom="paragraph">
                  <wp:posOffset>4840605</wp:posOffset>
                </wp:positionV>
                <wp:extent cx="6682740" cy="635"/>
                <wp:effectExtent l="0" t="0" r="0" b="12065"/>
                <wp:wrapSquare wrapText="bothSides"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2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2C47B2" w14:textId="77777777" w:rsidR="00557074" w:rsidRPr="00547154" w:rsidRDefault="00557074" w:rsidP="00557074">
                            <w:pPr>
                              <w:pStyle w:val="Caption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54715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Figure S</w:t>
                            </w:r>
                            <w:r w:rsidRPr="0054715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54715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Figure_S \* ARABIC </w:instrText>
                            </w:r>
                            <w:r w:rsidRPr="0054715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4</w:t>
                            </w:r>
                            <w:r w:rsidRPr="0054715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47154">
                              <w:rPr>
                                <w:sz w:val="20"/>
                                <w:szCs w:val="20"/>
                              </w:rPr>
                              <w:t xml:space="preserve">. Significant </w:t>
                            </w:r>
                            <w:r w:rsidRPr="00547154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free-living</w:t>
                            </w:r>
                            <w:r w:rsidRPr="00547154">
                              <w:rPr>
                                <w:sz w:val="20"/>
                                <w:szCs w:val="20"/>
                              </w:rPr>
                              <w:t xml:space="preserve"> taxa from ANCOM-BC analysis for high (&gt;0.5 nmol/kg) or low (&lt;0.5 nmol/kg) </w:t>
                            </w:r>
                            <w:proofErr w:type="spellStart"/>
                            <w:r w:rsidRPr="00547154">
                              <w:rPr>
                                <w:sz w:val="20"/>
                                <w:szCs w:val="20"/>
                              </w:rPr>
                              <w:t>dFe</w:t>
                            </w:r>
                            <w:proofErr w:type="spellEnd"/>
                            <w:r w:rsidRPr="00547154">
                              <w:rPr>
                                <w:sz w:val="20"/>
                                <w:szCs w:val="20"/>
                              </w:rPr>
                              <w:t xml:space="preserve"> concentrations. Z-score derived from log-transformed data.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EDECF" id="Text Box 83" o:spid="_x0000_s1058" type="#_x0000_t202" style="position:absolute;left:0;text-align:left;margin-left:-26.4pt;margin-top:381.15pt;width:526.2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" stroked="f">
                <v:textbox style="mso-fit-shape-to-text:t" inset="0,0,0,0">
                  <w:txbxContent>
                    <w:p w14:paraId="262C47B2" w14:textId="77777777" w:rsidR="00557074" w:rsidRPr="00547154" w:rsidRDefault="00557074" w:rsidP="00557074">
                      <w:pPr>
                        <w:pStyle w:val="Caption"/>
                        <w:rPr>
                          <w:noProof/>
                          <w:sz w:val="20"/>
                          <w:szCs w:val="20"/>
                        </w:rPr>
                      </w:pPr>
                      <w:r w:rsidRPr="00547154">
                        <w:rPr>
                          <w:b/>
                          <w:bCs/>
                          <w:sz w:val="20"/>
                          <w:szCs w:val="20"/>
                        </w:rPr>
                        <w:t>Figure S</w:t>
                      </w:r>
                      <w:r w:rsidRPr="00547154">
                        <w:rPr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547154">
                        <w:rPr>
                          <w:b/>
                          <w:bCs/>
                          <w:sz w:val="20"/>
                          <w:szCs w:val="20"/>
                        </w:rPr>
                        <w:instrText xml:space="preserve"> SEQ Figure_S \* ARABIC </w:instrText>
                      </w:r>
                      <w:r w:rsidRPr="00547154">
                        <w:rPr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t>4</w:t>
                      </w:r>
                      <w:r w:rsidRPr="00547154">
                        <w:rPr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547154">
                        <w:rPr>
                          <w:sz w:val="20"/>
                          <w:szCs w:val="20"/>
                        </w:rPr>
                        <w:t xml:space="preserve">. Significant </w:t>
                      </w:r>
                      <w:r w:rsidRPr="00547154">
                        <w:rPr>
                          <w:b/>
                          <w:bCs/>
                          <w:sz w:val="20"/>
                          <w:szCs w:val="20"/>
                        </w:rPr>
                        <w:t>free-living</w:t>
                      </w:r>
                      <w:r w:rsidRPr="00547154">
                        <w:rPr>
                          <w:sz w:val="20"/>
                          <w:szCs w:val="20"/>
                        </w:rPr>
                        <w:t xml:space="preserve"> taxa from ANCOM-BC analysis for high (&gt;0.5 nmol/kg) or low (&lt;0.5 nmol/kg) </w:t>
                      </w:r>
                      <w:proofErr w:type="spellStart"/>
                      <w:r w:rsidRPr="00547154">
                        <w:rPr>
                          <w:sz w:val="20"/>
                          <w:szCs w:val="20"/>
                        </w:rPr>
                        <w:t>dFe</w:t>
                      </w:r>
                      <w:proofErr w:type="spellEnd"/>
                      <w:r w:rsidRPr="00547154">
                        <w:rPr>
                          <w:sz w:val="20"/>
                          <w:szCs w:val="20"/>
                        </w:rPr>
                        <w:t xml:space="preserve"> concentrations. Z-score derived from log-transformed data.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36843AAD" wp14:editId="09CBCB47">
            <wp:simplePos x="0" y="0"/>
            <wp:positionH relativeFrom="column">
              <wp:posOffset>-335657</wp:posOffset>
            </wp:positionH>
            <wp:positionV relativeFrom="paragraph">
              <wp:posOffset>350590</wp:posOffset>
            </wp:positionV>
            <wp:extent cx="6683099" cy="4433103"/>
            <wp:effectExtent l="0" t="0" r="0" b="0"/>
            <wp:wrapSquare wrapText="bothSides"/>
            <wp:docPr id="82" name="Picture 82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close-up of a chart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2" r="16643" b="9969"/>
                    <a:stretch/>
                  </pic:blipFill>
                  <pic:spPr bwMode="auto">
                    <a:xfrm>
                      <a:off x="0" y="0"/>
                      <a:ext cx="6683099" cy="443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DAB969" w14:textId="77777777" w:rsidR="00557074" w:rsidRDefault="00557074" w:rsidP="00557074">
      <w:pPr>
        <w:jc w:val="center"/>
      </w:pPr>
    </w:p>
    <w:p w14:paraId="4307CF54" w14:textId="77777777" w:rsidR="00557074" w:rsidRDefault="00557074" w:rsidP="0055707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4220C2" wp14:editId="05EF94A3">
                <wp:simplePos x="0" y="0"/>
                <wp:positionH relativeFrom="column">
                  <wp:posOffset>-201930</wp:posOffset>
                </wp:positionH>
                <wp:positionV relativeFrom="paragraph">
                  <wp:posOffset>5140325</wp:posOffset>
                </wp:positionV>
                <wp:extent cx="6512560" cy="635"/>
                <wp:effectExtent l="0" t="0" r="2540" b="12065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2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D9A731" w14:textId="77777777" w:rsidR="00557074" w:rsidRPr="00EF5EE1" w:rsidRDefault="00557074" w:rsidP="00557074">
                            <w:pPr>
                              <w:pStyle w:val="Caption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EF5E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Figure S</w:t>
                            </w:r>
                            <w:r w:rsidRPr="00EF5E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EF5E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Figure_S \* ARABIC </w:instrText>
                            </w:r>
                            <w:r w:rsidRPr="00EF5E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5</w:t>
                            </w:r>
                            <w:r w:rsidRPr="00EF5EE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a</w:t>
                            </w:r>
                            <w:r w:rsidRPr="00EF5EE1">
                              <w:rPr>
                                <w:sz w:val="20"/>
                                <w:szCs w:val="20"/>
                              </w:rPr>
                              <w:t>. Relative abundance of PICRUSt2 KO numbers by water mass and station. Free-living on left and particle-associated on the right.</w:t>
                            </w:r>
                          </w:p>
                          <w:p w14:paraId="16EFE8C8" w14:textId="77777777" w:rsidR="00557074" w:rsidRPr="00D5014F" w:rsidRDefault="00557074" w:rsidP="00557074">
                            <w:pPr>
                              <w:pStyle w:val="Caption"/>
                              <w:rPr>
                                <w:noProof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220C2" id="Text Box 72" o:spid="_x0000_s1059" type="#_x0000_t202" style="position:absolute;left:0;text-align:left;margin-left:-15.9pt;margin-top:404.75pt;width:512.8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" stroked="f">
                <v:textbox style="mso-fit-shape-to-text:t" inset="0,0,0,0">
                  <w:txbxContent>
                    <w:p w14:paraId="76D9A731" w14:textId="77777777" w:rsidR="00557074" w:rsidRPr="00EF5EE1" w:rsidRDefault="00557074" w:rsidP="00557074">
                      <w:pPr>
                        <w:pStyle w:val="Caption"/>
                        <w:rPr>
                          <w:noProof/>
                          <w:sz w:val="20"/>
                          <w:szCs w:val="20"/>
                        </w:rPr>
                      </w:pPr>
                      <w:r w:rsidRPr="00EF5EE1">
                        <w:rPr>
                          <w:b/>
                          <w:bCs/>
                          <w:sz w:val="20"/>
                          <w:szCs w:val="20"/>
                        </w:rPr>
                        <w:t>Figure S</w:t>
                      </w:r>
                      <w:r w:rsidRPr="00EF5EE1">
                        <w:rPr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EF5EE1">
                        <w:rPr>
                          <w:b/>
                          <w:bCs/>
                          <w:sz w:val="20"/>
                          <w:szCs w:val="20"/>
                        </w:rPr>
                        <w:instrText xml:space="preserve"> SEQ Figure_S \* ARABIC </w:instrText>
                      </w:r>
                      <w:r w:rsidRPr="00EF5EE1">
                        <w:rPr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t>5</w:t>
                      </w:r>
                      <w:r w:rsidRPr="00EF5EE1">
                        <w:rPr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a</w:t>
                      </w:r>
                      <w:r w:rsidRPr="00EF5EE1">
                        <w:rPr>
                          <w:sz w:val="20"/>
                          <w:szCs w:val="20"/>
                        </w:rPr>
                        <w:t>. Relative abundance of PICRUSt2 KO numbers by water mass and station. Free-living on left and particle-associated on the right.</w:t>
                      </w:r>
                    </w:p>
                    <w:p w14:paraId="16EFE8C8" w14:textId="77777777" w:rsidR="00557074" w:rsidRPr="00D5014F" w:rsidRDefault="00557074" w:rsidP="00557074">
                      <w:pPr>
                        <w:pStyle w:val="Caption"/>
                        <w:rPr>
                          <w:noProof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325E2BE" wp14:editId="6F786F55">
            <wp:simplePos x="0" y="0"/>
            <wp:positionH relativeFrom="column">
              <wp:posOffset>-201930</wp:posOffset>
            </wp:positionH>
            <wp:positionV relativeFrom="paragraph">
              <wp:posOffset>0</wp:posOffset>
            </wp:positionV>
            <wp:extent cx="6512560" cy="5083175"/>
            <wp:effectExtent l="0" t="0" r="3810" b="0"/>
            <wp:wrapSquare wrapText="bothSides"/>
            <wp:docPr id="62" name="Picture 62" descr="A chart of dna sequen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hart of dna sequence&#10;&#10;Description automatically generated with medium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2" r="46284"/>
                    <a:stretch/>
                  </pic:blipFill>
                  <pic:spPr bwMode="auto">
                    <a:xfrm>
                      <a:off x="0" y="0"/>
                      <a:ext cx="6512560" cy="508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9AFB8" w14:textId="77777777" w:rsidR="00557074" w:rsidRDefault="00557074" w:rsidP="0055707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A5407B0" wp14:editId="04B7D5DD">
                <wp:simplePos x="0" y="0"/>
                <wp:positionH relativeFrom="column">
                  <wp:posOffset>4478523</wp:posOffset>
                </wp:positionH>
                <wp:positionV relativeFrom="paragraph">
                  <wp:posOffset>1212576</wp:posOffset>
                </wp:positionV>
                <wp:extent cx="1828165" cy="641350"/>
                <wp:effectExtent l="0" t="0" r="635" b="6350"/>
                <wp:wrapSquare wrapText="bothSides"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165" cy="6413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FBBFCD" w14:textId="77777777" w:rsidR="00557074" w:rsidRPr="00EF5EE1" w:rsidRDefault="00557074" w:rsidP="00557074">
                            <w:pPr>
                              <w:pStyle w:val="Caption"/>
                              <w:rPr>
                                <w:noProof/>
                                <w:sz w:val="20"/>
                                <w:szCs w:val="24"/>
                              </w:rPr>
                            </w:pPr>
                            <w:r w:rsidRPr="0020678D">
                              <w:rPr>
                                <w:b/>
                                <w:bCs/>
                                <w:sz w:val="20"/>
                                <w:szCs w:val="20"/>
                                <w:highlight w:val="yellow"/>
                              </w:rPr>
                              <w:t>Figure S5b.</w:t>
                            </w:r>
                            <w:r w:rsidRPr="0020678D">
                              <w:rPr>
                                <w:sz w:val="20"/>
                                <w:szCs w:val="20"/>
                                <w:highlight w:val="yellow"/>
                              </w:rPr>
                              <w:t xml:space="preserve"> Legend that corresponds to </w:t>
                            </w:r>
                            <w:r w:rsidRPr="0020678D">
                              <w:rPr>
                                <w:b/>
                                <w:bCs/>
                                <w:sz w:val="20"/>
                                <w:szCs w:val="20"/>
                                <w:highlight w:val="yellow"/>
                              </w:rPr>
                              <w:t>Figure S5a.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407B0" id="Text Box 74" o:spid="_x0000_s1060" type="#_x0000_t202" style="position:absolute;left:0;text-align:left;margin-left:352.65pt;margin-top:95.5pt;width:143.95pt;height:50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" stroked="f">
                <v:textbox inset="0,0,0,0">
                  <w:txbxContent>
                    <w:p w14:paraId="08FBBFCD" w14:textId="77777777" w:rsidR="00557074" w:rsidRPr="00EF5EE1" w:rsidRDefault="00557074" w:rsidP="00557074">
                      <w:pPr>
                        <w:pStyle w:val="Caption"/>
                        <w:rPr>
                          <w:noProof/>
                          <w:sz w:val="20"/>
                          <w:szCs w:val="24"/>
                        </w:rPr>
                      </w:pPr>
                      <w:r w:rsidRPr="0020678D">
                        <w:rPr>
                          <w:b/>
                          <w:bCs/>
                          <w:sz w:val="20"/>
                          <w:szCs w:val="20"/>
                          <w:highlight w:val="yellow"/>
                        </w:rPr>
                        <w:t>Figure S5b.</w:t>
                      </w:r>
                      <w:r w:rsidRPr="0020678D">
                        <w:rPr>
                          <w:sz w:val="20"/>
                          <w:szCs w:val="20"/>
                          <w:highlight w:val="yellow"/>
                        </w:rPr>
                        <w:t xml:space="preserve"> Legend that corresponds to </w:t>
                      </w:r>
                      <w:r w:rsidRPr="0020678D">
                        <w:rPr>
                          <w:b/>
                          <w:bCs/>
                          <w:sz w:val="20"/>
                          <w:szCs w:val="20"/>
                          <w:highlight w:val="yellow"/>
                        </w:rPr>
                        <w:t>Figure S5a.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1B943A8E" wp14:editId="20972710">
            <wp:simplePos x="0" y="0"/>
            <wp:positionH relativeFrom="column">
              <wp:posOffset>-449893</wp:posOffset>
            </wp:positionH>
            <wp:positionV relativeFrom="paragraph">
              <wp:posOffset>-400561</wp:posOffset>
            </wp:positionV>
            <wp:extent cx="4653886" cy="2256000"/>
            <wp:effectExtent l="0" t="0" r="0" b="5080"/>
            <wp:wrapSquare wrapText="bothSides"/>
            <wp:docPr id="21" name="Picture 21" descr="A chart of dna sequen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hart of dna sequence&#10;&#10;Description automatically generated with medium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94" t="28609" b="19529"/>
                    <a:stretch/>
                  </pic:blipFill>
                  <pic:spPr bwMode="auto">
                    <a:xfrm>
                      <a:off x="0" y="0"/>
                      <a:ext cx="4653886" cy="22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6F665" w14:textId="77777777" w:rsidR="00557074" w:rsidRDefault="00557074" w:rsidP="005570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C2639B" wp14:editId="7974267E">
            <wp:extent cx="5243332" cy="7490473"/>
            <wp:effectExtent l="0" t="0" r="1905" b="2540"/>
            <wp:docPr id="35" name="Picture 3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graph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351" cy="751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3E49" w14:textId="77777777" w:rsidR="00557074" w:rsidRPr="00E25243" w:rsidRDefault="00557074" w:rsidP="00557074">
      <w:pPr>
        <w:pStyle w:val="Caption"/>
        <w:rPr>
          <w:sz w:val="20"/>
          <w:szCs w:val="20"/>
        </w:rPr>
      </w:pPr>
      <w:r w:rsidRPr="00E25243">
        <w:rPr>
          <w:b/>
          <w:bCs/>
          <w:sz w:val="20"/>
          <w:szCs w:val="20"/>
        </w:rPr>
        <w:t>Figure S</w:t>
      </w:r>
      <w:r w:rsidRPr="00E25243">
        <w:rPr>
          <w:b/>
          <w:bCs/>
          <w:sz w:val="20"/>
          <w:szCs w:val="20"/>
        </w:rPr>
        <w:fldChar w:fldCharType="begin"/>
      </w:r>
      <w:r w:rsidRPr="00E25243">
        <w:rPr>
          <w:b/>
          <w:bCs/>
          <w:sz w:val="20"/>
          <w:szCs w:val="20"/>
        </w:rPr>
        <w:instrText xml:space="preserve"> SEQ Figure_S \* ARABIC </w:instrText>
      </w:r>
      <w:r w:rsidRPr="00E25243">
        <w:rPr>
          <w:b/>
          <w:bCs/>
          <w:sz w:val="20"/>
          <w:szCs w:val="20"/>
        </w:rPr>
        <w:fldChar w:fldCharType="separate"/>
      </w:r>
      <w:r>
        <w:rPr>
          <w:b/>
          <w:bCs/>
          <w:noProof/>
          <w:sz w:val="20"/>
          <w:szCs w:val="20"/>
        </w:rPr>
        <w:t>6</w:t>
      </w:r>
      <w:r w:rsidRPr="00E25243">
        <w:rPr>
          <w:b/>
          <w:bCs/>
          <w:sz w:val="20"/>
          <w:szCs w:val="20"/>
        </w:rPr>
        <w:fldChar w:fldCharType="end"/>
      </w:r>
      <w:r w:rsidRPr="00E25243">
        <w:rPr>
          <w:b/>
          <w:bCs/>
          <w:sz w:val="20"/>
          <w:szCs w:val="20"/>
        </w:rPr>
        <w:t>.</w:t>
      </w:r>
      <w:r w:rsidRPr="00E25243">
        <w:rPr>
          <w:sz w:val="20"/>
          <w:szCs w:val="20"/>
        </w:rPr>
        <w:t xml:space="preserve"> PCA of sample metadata by location in the ASP.</w:t>
      </w:r>
      <w:r>
        <w:rPr>
          <w:sz w:val="20"/>
          <w:szCs w:val="20"/>
        </w:rPr>
        <w:t xml:space="preserve"> Top PCA is surface-200m and bottom PCA is 200-bottom.</w:t>
      </w:r>
    </w:p>
    <w:p w14:paraId="7A4D35D5" w14:textId="77777777" w:rsidR="00557074" w:rsidRDefault="00557074" w:rsidP="005570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F5B345" wp14:editId="27EB55E1">
            <wp:extent cx="5324355" cy="7606221"/>
            <wp:effectExtent l="0" t="0" r="0" b="1270"/>
            <wp:docPr id="34" name="Picture 3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graph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619" cy="761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18DF" w14:textId="77777777" w:rsidR="00557074" w:rsidRDefault="00557074" w:rsidP="00557074">
      <w:pPr>
        <w:pStyle w:val="Caption"/>
        <w:rPr>
          <w:sz w:val="20"/>
          <w:szCs w:val="20"/>
        </w:rPr>
      </w:pPr>
      <w:r w:rsidRPr="00E25243">
        <w:rPr>
          <w:b/>
          <w:bCs/>
          <w:sz w:val="20"/>
          <w:szCs w:val="20"/>
        </w:rPr>
        <w:lastRenderedPageBreak/>
        <w:t>Figure S</w:t>
      </w:r>
      <w:r w:rsidRPr="00E25243">
        <w:rPr>
          <w:b/>
          <w:bCs/>
          <w:sz w:val="20"/>
          <w:szCs w:val="20"/>
        </w:rPr>
        <w:fldChar w:fldCharType="begin"/>
      </w:r>
      <w:r w:rsidRPr="00E25243">
        <w:rPr>
          <w:b/>
          <w:bCs/>
          <w:sz w:val="20"/>
          <w:szCs w:val="20"/>
        </w:rPr>
        <w:instrText xml:space="preserve"> SEQ Figure_S \* ARABIC </w:instrText>
      </w:r>
      <w:r w:rsidRPr="00E25243">
        <w:rPr>
          <w:b/>
          <w:bCs/>
          <w:sz w:val="20"/>
          <w:szCs w:val="20"/>
        </w:rPr>
        <w:fldChar w:fldCharType="separate"/>
      </w:r>
      <w:r>
        <w:rPr>
          <w:b/>
          <w:bCs/>
          <w:noProof/>
          <w:sz w:val="20"/>
          <w:szCs w:val="20"/>
        </w:rPr>
        <w:t>7</w:t>
      </w:r>
      <w:r w:rsidRPr="00E25243">
        <w:rPr>
          <w:b/>
          <w:bCs/>
          <w:sz w:val="20"/>
          <w:szCs w:val="20"/>
        </w:rPr>
        <w:fldChar w:fldCharType="end"/>
      </w:r>
      <w:r w:rsidRPr="00E25243">
        <w:rPr>
          <w:sz w:val="20"/>
          <w:szCs w:val="20"/>
        </w:rPr>
        <w:t>. PCA of sample metadata by water mass in the ASP. Top PCA is surface-200m and bottom PCA is 200-bottom.</w:t>
      </w:r>
    </w:p>
    <w:p w14:paraId="342223D1" w14:textId="77777777" w:rsidR="00557074" w:rsidRDefault="00557074" w:rsidP="00557074">
      <w:pPr>
        <w:keepNext/>
        <w:jc w:val="center"/>
      </w:pPr>
      <w:r>
        <w:rPr>
          <w:noProof/>
        </w:rPr>
        <w:drawing>
          <wp:inline distT="0" distB="0" distL="0" distR="0" wp14:anchorId="0A4A5D4D" wp14:editId="61EA0E2A">
            <wp:extent cx="6180881" cy="3840479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40"/>
                    <a:stretch/>
                  </pic:blipFill>
                  <pic:spPr bwMode="auto">
                    <a:xfrm>
                      <a:off x="0" y="0"/>
                      <a:ext cx="6219136" cy="386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4C5B2" w14:textId="77777777" w:rsidR="00557074" w:rsidRPr="00A2295B" w:rsidRDefault="00557074" w:rsidP="00557074">
      <w:pPr>
        <w:pStyle w:val="Caption"/>
        <w:rPr>
          <w:sz w:val="20"/>
          <w:szCs w:val="20"/>
        </w:rPr>
      </w:pPr>
      <w:r w:rsidRPr="00A2295B">
        <w:rPr>
          <w:b/>
          <w:bCs/>
          <w:sz w:val="20"/>
          <w:szCs w:val="20"/>
        </w:rPr>
        <w:t>Figure S</w:t>
      </w:r>
      <w:r w:rsidRPr="00A2295B">
        <w:rPr>
          <w:b/>
          <w:bCs/>
          <w:sz w:val="20"/>
          <w:szCs w:val="20"/>
        </w:rPr>
        <w:fldChar w:fldCharType="begin"/>
      </w:r>
      <w:r w:rsidRPr="00A2295B">
        <w:rPr>
          <w:b/>
          <w:bCs/>
          <w:sz w:val="20"/>
          <w:szCs w:val="20"/>
        </w:rPr>
        <w:instrText xml:space="preserve"> SEQ Figure_S \* ARABIC </w:instrText>
      </w:r>
      <w:r w:rsidRPr="00A2295B">
        <w:rPr>
          <w:b/>
          <w:bCs/>
          <w:sz w:val="20"/>
          <w:szCs w:val="20"/>
        </w:rPr>
        <w:fldChar w:fldCharType="separate"/>
      </w:r>
      <w:r>
        <w:rPr>
          <w:b/>
          <w:bCs/>
          <w:noProof/>
          <w:sz w:val="20"/>
          <w:szCs w:val="20"/>
        </w:rPr>
        <w:t>8</w:t>
      </w:r>
      <w:r w:rsidRPr="00A2295B">
        <w:rPr>
          <w:b/>
          <w:bCs/>
          <w:sz w:val="20"/>
          <w:szCs w:val="20"/>
        </w:rPr>
        <w:fldChar w:fldCharType="end"/>
      </w:r>
      <w:r w:rsidRPr="00A2295B">
        <w:rPr>
          <w:sz w:val="20"/>
          <w:szCs w:val="20"/>
        </w:rPr>
        <w:t>.</w:t>
      </w:r>
      <w:r>
        <w:rPr>
          <w:sz w:val="20"/>
          <w:szCs w:val="20"/>
        </w:rPr>
        <w:t xml:space="preserve"> Relative abundance by water mass and station at the Family level, including Archaea. </w:t>
      </w:r>
      <w:proofErr w:type="gramStart"/>
      <w:r>
        <w:rPr>
          <w:sz w:val="20"/>
          <w:szCs w:val="20"/>
        </w:rPr>
        <w:t>Similar to</w:t>
      </w:r>
      <w:proofErr w:type="gramEnd"/>
      <w:r>
        <w:rPr>
          <w:sz w:val="20"/>
          <w:szCs w:val="20"/>
        </w:rPr>
        <w:t xml:space="preserve"> previous relative abundance plot, but includes prevalence of </w:t>
      </w:r>
      <w:proofErr w:type="spellStart"/>
      <w:r w:rsidRPr="008F49F0">
        <w:rPr>
          <w:i/>
          <w:iCs w:val="0"/>
          <w:sz w:val="20"/>
          <w:szCs w:val="20"/>
        </w:rPr>
        <w:t>Nitrosopumilaceae</w:t>
      </w:r>
      <w:proofErr w:type="spellEnd"/>
      <w:r>
        <w:rPr>
          <w:sz w:val="20"/>
          <w:szCs w:val="20"/>
        </w:rPr>
        <w:t>, a known ammonia-oxidizing archaea.</w:t>
      </w:r>
    </w:p>
    <w:p w14:paraId="43E0FD0E" w14:textId="77777777" w:rsidR="00557074" w:rsidRDefault="00557074" w:rsidP="00557074">
      <w:pPr>
        <w:jc w:val="center"/>
      </w:pPr>
    </w:p>
    <w:p w14:paraId="2958CF30" w14:textId="77777777" w:rsidR="00557074" w:rsidRDefault="00557074" w:rsidP="00557074">
      <w:pPr>
        <w:jc w:val="center"/>
      </w:pPr>
    </w:p>
    <w:p w14:paraId="4F113AC1" w14:textId="77777777" w:rsidR="00557074" w:rsidRDefault="00557074" w:rsidP="00557074">
      <w:pPr>
        <w:jc w:val="center"/>
      </w:pPr>
    </w:p>
    <w:p w14:paraId="6307E18B" w14:textId="77777777" w:rsidR="00557074" w:rsidRDefault="00557074" w:rsidP="00557074">
      <w:pPr>
        <w:jc w:val="center"/>
      </w:pPr>
    </w:p>
    <w:p w14:paraId="40646CC2" w14:textId="77777777" w:rsidR="00557074" w:rsidRDefault="00557074" w:rsidP="00557074">
      <w:pPr>
        <w:jc w:val="center"/>
      </w:pPr>
    </w:p>
    <w:p w14:paraId="67AD3174" w14:textId="77777777" w:rsidR="00557074" w:rsidRDefault="00557074" w:rsidP="00557074">
      <w:pPr>
        <w:jc w:val="center"/>
      </w:pPr>
    </w:p>
    <w:p w14:paraId="7A4F2D51" w14:textId="77777777" w:rsidR="00557074" w:rsidRDefault="00557074" w:rsidP="00557074">
      <w:pPr>
        <w:jc w:val="center"/>
      </w:pPr>
    </w:p>
    <w:p w14:paraId="4A8A7822" w14:textId="77777777" w:rsidR="00557074" w:rsidRDefault="00557074" w:rsidP="00557074">
      <w:pPr>
        <w:jc w:val="center"/>
      </w:pPr>
    </w:p>
    <w:p w14:paraId="3D2F85FF" w14:textId="77777777" w:rsidR="00557074" w:rsidRDefault="00557074" w:rsidP="00557074">
      <w:pPr>
        <w:jc w:val="center"/>
      </w:pPr>
    </w:p>
    <w:p w14:paraId="633452B7" w14:textId="77777777" w:rsidR="00557074" w:rsidRDefault="00557074" w:rsidP="00557074"/>
    <w:p w14:paraId="69561078" w14:textId="77777777" w:rsidR="00557074" w:rsidRDefault="00557074" w:rsidP="00557074">
      <w:pPr>
        <w:jc w:val="center"/>
      </w:pPr>
      <w:r>
        <w:t>SUPPLEMENTARY TABLES</w:t>
      </w:r>
    </w:p>
    <w:p w14:paraId="25C2AB34" w14:textId="77777777" w:rsidR="00557074" w:rsidRDefault="00557074" w:rsidP="00557074">
      <w:pPr>
        <w:jc w:val="center"/>
      </w:pPr>
    </w:p>
    <w:p w14:paraId="382EBB0A" w14:textId="77777777" w:rsidR="00557074" w:rsidRPr="00B631DD" w:rsidRDefault="00557074" w:rsidP="00557074">
      <w:pPr>
        <w:pStyle w:val="Caption"/>
        <w:keepNext/>
        <w:rPr>
          <w:sz w:val="20"/>
          <w:szCs w:val="20"/>
        </w:rPr>
      </w:pPr>
      <w:r w:rsidRPr="00B631DD">
        <w:rPr>
          <w:b/>
          <w:bCs/>
          <w:sz w:val="20"/>
          <w:szCs w:val="20"/>
        </w:rPr>
        <w:t>Table S</w:t>
      </w:r>
      <w:r w:rsidRPr="00B631DD">
        <w:rPr>
          <w:b/>
          <w:bCs/>
          <w:sz w:val="20"/>
          <w:szCs w:val="20"/>
        </w:rPr>
        <w:fldChar w:fldCharType="begin"/>
      </w:r>
      <w:r w:rsidRPr="00B631DD">
        <w:rPr>
          <w:b/>
          <w:bCs/>
          <w:sz w:val="20"/>
          <w:szCs w:val="20"/>
        </w:rPr>
        <w:instrText xml:space="preserve"> SEQ Table_S \* ARABIC </w:instrText>
      </w:r>
      <w:r w:rsidRPr="00B631DD">
        <w:rPr>
          <w:b/>
          <w:bCs/>
          <w:sz w:val="20"/>
          <w:szCs w:val="20"/>
        </w:rPr>
        <w:fldChar w:fldCharType="separate"/>
      </w:r>
      <w:r>
        <w:rPr>
          <w:b/>
          <w:bCs/>
          <w:noProof/>
          <w:sz w:val="20"/>
          <w:szCs w:val="20"/>
        </w:rPr>
        <w:t>1</w:t>
      </w:r>
      <w:r w:rsidRPr="00B631DD">
        <w:rPr>
          <w:b/>
          <w:bCs/>
          <w:sz w:val="20"/>
          <w:szCs w:val="20"/>
        </w:rPr>
        <w:fldChar w:fldCharType="end"/>
      </w:r>
      <w:r w:rsidRPr="00B631DD">
        <w:rPr>
          <w:b/>
          <w:bCs/>
          <w:sz w:val="20"/>
          <w:szCs w:val="20"/>
        </w:rPr>
        <w:t>.</w:t>
      </w:r>
      <w:r w:rsidRPr="00B631DD">
        <w:rPr>
          <w:sz w:val="20"/>
          <w:szCs w:val="20"/>
        </w:rPr>
        <w:t xml:space="preserve"> Nutrient ranges for all stations </w:t>
      </w:r>
      <w:commentRangeStart w:id="47"/>
      <w:commentRangeStart w:id="48"/>
      <w:r w:rsidRPr="00B631DD">
        <w:rPr>
          <w:sz w:val="20"/>
          <w:szCs w:val="20"/>
        </w:rPr>
        <w:t>combined</w:t>
      </w:r>
      <w:commentRangeEnd w:id="47"/>
      <w:r>
        <w:rPr>
          <w:rStyle w:val="CommentReference"/>
          <w:iCs w:val="0"/>
          <w:color w:val="auto"/>
        </w:rPr>
        <w:commentReference w:id="47"/>
      </w:r>
      <w:commentRangeEnd w:id="48"/>
      <w:r>
        <w:rPr>
          <w:rStyle w:val="CommentReference"/>
          <w:iCs w:val="0"/>
          <w:color w:val="auto"/>
        </w:rPr>
        <w:commentReference w:id="48"/>
      </w:r>
      <w:r w:rsidRPr="00B631DD">
        <w:rPr>
          <w:sz w:val="20"/>
          <w:szCs w:val="20"/>
        </w:rPr>
        <w:t>.</w:t>
      </w:r>
    </w:p>
    <w:p w14:paraId="73CA3D9B" w14:textId="77777777" w:rsidR="00557074" w:rsidRDefault="00557074" w:rsidP="00557074">
      <w:pPr>
        <w:keepNext/>
        <w:jc w:val="center"/>
      </w:pPr>
      <w:r>
        <w:rPr>
          <w:noProof/>
        </w:rPr>
        <w:drawing>
          <wp:inline distT="0" distB="0" distL="0" distR="0" wp14:anchorId="6B2E4E20" wp14:editId="6A781EE7">
            <wp:extent cx="2381548" cy="2065867"/>
            <wp:effectExtent l="0" t="0" r="6350" b="4445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ell phone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6" t="8642" r="47510" b="63099"/>
                    <a:stretch/>
                  </pic:blipFill>
                  <pic:spPr bwMode="auto">
                    <a:xfrm>
                      <a:off x="0" y="0"/>
                      <a:ext cx="2382977" cy="206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A4E62" w14:textId="77777777" w:rsidR="00557074" w:rsidRDefault="00557074" w:rsidP="00557074"/>
    <w:p w14:paraId="108DCECF" w14:textId="77777777" w:rsidR="00557074" w:rsidRDefault="00557074" w:rsidP="00557074"/>
    <w:p w14:paraId="2B43A06F" w14:textId="77777777" w:rsidR="00557074" w:rsidRDefault="00557074" w:rsidP="00557074"/>
    <w:p w14:paraId="5C6E95DE" w14:textId="77777777" w:rsidR="00557074" w:rsidRDefault="00557074" w:rsidP="00557074"/>
    <w:p w14:paraId="197853CC" w14:textId="77777777" w:rsidR="00557074" w:rsidRDefault="00557074" w:rsidP="00557074"/>
    <w:p w14:paraId="38336D09" w14:textId="77777777" w:rsidR="00557074" w:rsidRDefault="00557074" w:rsidP="00557074"/>
    <w:p w14:paraId="27EAC764" w14:textId="77777777" w:rsidR="00557074" w:rsidRDefault="00557074" w:rsidP="00557074"/>
    <w:p w14:paraId="74F007FD" w14:textId="77777777" w:rsidR="00557074" w:rsidRDefault="00557074" w:rsidP="00557074"/>
    <w:p w14:paraId="376F6BBF" w14:textId="77777777" w:rsidR="00557074" w:rsidRDefault="00557074" w:rsidP="00557074"/>
    <w:p w14:paraId="48855B86" w14:textId="77777777" w:rsidR="00557074" w:rsidRPr="00EF07E4" w:rsidRDefault="00557074" w:rsidP="00557074"/>
    <w:p w14:paraId="3F14F50D" w14:textId="77777777" w:rsidR="00557074" w:rsidRDefault="00557074" w:rsidP="00557074">
      <w:pPr>
        <w:jc w:val="center"/>
      </w:pPr>
    </w:p>
    <w:p w14:paraId="2209D79B" w14:textId="77777777" w:rsidR="00557074" w:rsidRDefault="00557074" w:rsidP="00557074">
      <w:pPr>
        <w:jc w:val="center"/>
      </w:pPr>
    </w:p>
    <w:p w14:paraId="6EA10DA7" w14:textId="77777777" w:rsidR="00557074" w:rsidRDefault="00557074" w:rsidP="00557074">
      <w:del w:id="49" w:author="Sierra Bartlett" w:date="2024-09-22T12:50:00Z">
        <w:r w:rsidDel="009964FB">
          <w:rPr>
            <w:noProof/>
          </w:rPr>
          <w:drawing>
            <wp:anchor distT="0" distB="0" distL="114300" distR="114300" simplePos="0" relativeHeight="251677696" behindDoc="0" locked="0" layoutInCell="1" allowOverlap="1" wp14:anchorId="1D4678BC" wp14:editId="33927E98">
              <wp:simplePos x="0" y="0"/>
              <wp:positionH relativeFrom="column">
                <wp:posOffset>-764540</wp:posOffset>
              </wp:positionH>
              <wp:positionV relativeFrom="paragraph">
                <wp:posOffset>3382645</wp:posOffset>
              </wp:positionV>
              <wp:extent cx="7673975" cy="1997710"/>
              <wp:effectExtent l="6033" t="0" r="2857" b="2858"/>
              <wp:wrapSquare wrapText="bothSides"/>
              <wp:docPr id="43" name="Picture 43" descr="A group of white rectangular objects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Picture 20" descr="A group of white rectangular objects&#10;&#10;Description automatically generated with medium confidence"/>
                      <pic:cNvPicPr/>
                    </pic:nvPicPr>
                    <pic:blipFill rotWithShape="1">
                      <a:blip r:embed="rId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3230" t="10225" r="5224" b="25994"/>
                      <a:stretch/>
                    </pic:blipFill>
                    <pic:spPr bwMode="auto">
                      <a:xfrm rot="16200000">
                        <a:off x="0" y="0"/>
                        <a:ext cx="7673975" cy="199771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0F4CD6" wp14:editId="64036962">
                <wp:simplePos x="0" y="0"/>
                <wp:positionH relativeFrom="column">
                  <wp:posOffset>2067560</wp:posOffset>
                </wp:positionH>
                <wp:positionV relativeFrom="paragraph">
                  <wp:posOffset>0</wp:posOffset>
                </wp:positionV>
                <wp:extent cx="1997710" cy="457200"/>
                <wp:effectExtent l="0" t="0" r="0" b="0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820691" w14:textId="77777777" w:rsidR="00557074" w:rsidRPr="00FC2997" w:rsidRDefault="00557074" w:rsidP="00557074">
                            <w:pPr>
                              <w:pStyle w:val="Caption"/>
                              <w:rPr>
                                <w:noProof/>
                                <w:szCs w:val="22"/>
                              </w:rPr>
                            </w:pPr>
                            <w:r w:rsidRPr="00B631DD">
                              <w:rPr>
                                <w:b/>
                                <w:bCs/>
                              </w:rPr>
                              <w:t>Table S</w:t>
                            </w:r>
                            <w:r w:rsidRPr="00B631DD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B631DD">
                              <w:rPr>
                                <w:b/>
                                <w:bCs/>
                              </w:rPr>
                              <w:instrText xml:space="preserve"> SEQ Table_S \* ARABIC </w:instrText>
                            </w:r>
                            <w:r w:rsidRPr="00B631DD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t>2</w:t>
                            </w:r>
                            <w:r w:rsidRPr="00B631DD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B631DD">
                              <w:rPr>
                                <w:b/>
                                <w:bCs/>
                              </w:rPr>
                              <w:t>.</w:t>
                            </w:r>
                            <w:r>
                              <w:t xml:space="preserve"> Inventory ranges per station.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0F4CD6" id="Text Box 75" o:spid="_x0000_s1061" type="#_x0000_t202" style="position:absolute;margin-left:162.8pt;margin-top:0;width:157.3pt;height:3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" stroked="f">
                <v:textbox inset="0,0,0,0">
                  <w:txbxContent>
                    <w:p w14:paraId="57820691" w14:textId="77777777" w:rsidR="00557074" w:rsidRPr="00FC2997" w:rsidRDefault="00557074" w:rsidP="00557074">
                      <w:pPr>
                        <w:pStyle w:val="Caption"/>
                        <w:rPr>
                          <w:noProof/>
                          <w:szCs w:val="22"/>
                        </w:rPr>
                      </w:pPr>
                      <w:r w:rsidRPr="00B631DD">
                        <w:rPr>
                          <w:b/>
                          <w:bCs/>
                        </w:rPr>
                        <w:t>Table S</w:t>
                      </w:r>
                      <w:r w:rsidRPr="00B631DD">
                        <w:rPr>
                          <w:b/>
                          <w:bCs/>
                        </w:rPr>
                        <w:fldChar w:fldCharType="begin"/>
                      </w:r>
                      <w:r w:rsidRPr="00B631DD">
                        <w:rPr>
                          <w:b/>
                          <w:bCs/>
                        </w:rPr>
                        <w:instrText xml:space="preserve"> SEQ Table_S \* ARABIC </w:instrText>
                      </w:r>
                      <w:r w:rsidRPr="00B631DD">
                        <w:rPr>
                          <w:b/>
                          <w:bCs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</w:rPr>
                        <w:t>2</w:t>
                      </w:r>
                      <w:r w:rsidRPr="00B631DD">
                        <w:rPr>
                          <w:b/>
                          <w:bCs/>
                        </w:rPr>
                        <w:fldChar w:fldCharType="end"/>
                      </w:r>
                      <w:r w:rsidRPr="00B631DD">
                        <w:rPr>
                          <w:b/>
                          <w:bCs/>
                        </w:rPr>
                        <w:t>.</w:t>
                      </w:r>
                      <w:r>
                        <w:t xml:space="preserve"> Inventory ranges per station.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395B049" w14:textId="77777777" w:rsidR="00557074" w:rsidRPr="00E62FC0" w:rsidRDefault="00557074" w:rsidP="00557074">
      <w:pPr>
        <w:pStyle w:val="Caption"/>
        <w:keepNext/>
        <w:rPr>
          <w:sz w:val="20"/>
          <w:szCs w:val="20"/>
        </w:rPr>
      </w:pPr>
      <w:r w:rsidRPr="00E62FC0">
        <w:rPr>
          <w:b/>
          <w:bCs/>
          <w:sz w:val="20"/>
          <w:szCs w:val="20"/>
        </w:rPr>
        <w:lastRenderedPageBreak/>
        <w:t>Table S</w:t>
      </w:r>
      <w:r w:rsidRPr="00E62FC0">
        <w:rPr>
          <w:b/>
          <w:bCs/>
          <w:sz w:val="20"/>
          <w:szCs w:val="20"/>
        </w:rPr>
        <w:fldChar w:fldCharType="begin"/>
      </w:r>
      <w:r w:rsidRPr="00E62FC0">
        <w:rPr>
          <w:b/>
          <w:bCs/>
          <w:sz w:val="20"/>
          <w:szCs w:val="20"/>
        </w:rPr>
        <w:instrText xml:space="preserve"> SEQ Table_S \* ARABIC </w:instrText>
      </w:r>
      <w:r w:rsidRPr="00E62FC0">
        <w:rPr>
          <w:b/>
          <w:bCs/>
          <w:sz w:val="20"/>
          <w:szCs w:val="20"/>
        </w:rPr>
        <w:fldChar w:fldCharType="separate"/>
      </w:r>
      <w:r>
        <w:rPr>
          <w:b/>
          <w:bCs/>
          <w:noProof/>
          <w:sz w:val="20"/>
          <w:szCs w:val="20"/>
        </w:rPr>
        <w:t>3</w:t>
      </w:r>
      <w:r w:rsidRPr="00E62FC0">
        <w:rPr>
          <w:b/>
          <w:bCs/>
          <w:sz w:val="20"/>
          <w:szCs w:val="20"/>
        </w:rPr>
        <w:fldChar w:fldCharType="end"/>
      </w:r>
      <w:r w:rsidRPr="00E62FC0">
        <w:rPr>
          <w:b/>
          <w:bCs/>
          <w:sz w:val="20"/>
          <w:szCs w:val="20"/>
        </w:rPr>
        <w:t>.</w:t>
      </w:r>
      <w:r w:rsidRPr="00E62FC0">
        <w:rPr>
          <w:sz w:val="20"/>
          <w:szCs w:val="20"/>
        </w:rPr>
        <w:t xml:space="preserve"> Indicator species for </w:t>
      </w:r>
      <w:r w:rsidRPr="00E62FC0">
        <w:rPr>
          <w:b/>
          <w:bCs/>
          <w:sz w:val="20"/>
          <w:szCs w:val="20"/>
        </w:rPr>
        <w:t xml:space="preserve">free-living </w:t>
      </w:r>
      <w:r w:rsidRPr="00E62FC0">
        <w:rPr>
          <w:sz w:val="20"/>
          <w:szCs w:val="20"/>
        </w:rPr>
        <w:t>communities based on location, separated into surface-200m (upper 200m) and 200-bottom (below 200m)</w:t>
      </w:r>
      <w:r>
        <w:rPr>
          <w:sz w:val="20"/>
          <w:szCs w:val="20"/>
        </w:rPr>
        <w:t>.</w:t>
      </w:r>
    </w:p>
    <w:p w14:paraId="1098BAA9" w14:textId="77777777" w:rsidR="00557074" w:rsidRDefault="00557074" w:rsidP="00557074">
      <w:pPr>
        <w:jc w:val="center"/>
      </w:pPr>
      <w:r>
        <w:rPr>
          <w:noProof/>
        </w:rPr>
        <w:drawing>
          <wp:inline distT="0" distB="0" distL="0" distR="0" wp14:anchorId="71EEC4EB" wp14:editId="70054FEC">
            <wp:extent cx="7560893" cy="4637509"/>
            <wp:effectExtent l="952" t="0" r="0" b="0"/>
            <wp:docPr id="30" name="Picture 30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lose-up of a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07946" cy="466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C93" w14:textId="77777777" w:rsidR="00557074" w:rsidRDefault="00557074" w:rsidP="0055707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6D807F3" wp14:editId="78B5A873">
                <wp:simplePos x="0" y="0"/>
                <wp:positionH relativeFrom="column">
                  <wp:posOffset>198120</wp:posOffset>
                </wp:positionH>
                <wp:positionV relativeFrom="paragraph">
                  <wp:posOffset>0</wp:posOffset>
                </wp:positionV>
                <wp:extent cx="5516880" cy="457200"/>
                <wp:effectExtent l="0" t="0" r="0" b="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688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40B030" w14:textId="77777777" w:rsidR="00557074" w:rsidRPr="00E62FC0" w:rsidRDefault="00557074" w:rsidP="00557074">
                            <w:pPr>
                              <w:pStyle w:val="Caption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 w:rsidRPr="00E62FC0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Table S</w:t>
                            </w:r>
                            <w:r w:rsidRPr="00E62FC0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E62FC0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Table_S \* ARABIC </w:instrText>
                            </w:r>
                            <w:r w:rsidRPr="00E62FC0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4</w:t>
                            </w:r>
                            <w:r w:rsidRPr="00E62FC0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E62FC0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E62FC0">
                              <w:rPr>
                                <w:sz w:val="20"/>
                                <w:szCs w:val="20"/>
                              </w:rPr>
                              <w:t xml:space="preserve"> Indicator species for 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particle-associated</w:t>
                            </w:r>
                            <w:r w:rsidRPr="00E62FC0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62FC0">
                              <w:rPr>
                                <w:sz w:val="20"/>
                                <w:szCs w:val="20"/>
                              </w:rPr>
                              <w:t>communities based on location, separated into surface-200m (upper 200m) and 200-bottom (below 200m).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No significant taxa for upper 200m.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807F3" id="Text Box 76" o:spid="_x0000_s1062" type="#_x0000_t202" style="position:absolute;left:0;text-align:left;margin-left:15.6pt;margin-top:0;width:434.4pt;height:36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" stroked="f">
                <v:textbox inset="0,0,0,0">
                  <w:txbxContent>
                    <w:p w14:paraId="4940B030" w14:textId="77777777" w:rsidR="00557074" w:rsidRPr="00E62FC0" w:rsidRDefault="00557074" w:rsidP="00557074">
                      <w:pPr>
                        <w:pStyle w:val="Caption"/>
                        <w:rPr>
                          <w:noProof/>
                          <w:sz w:val="20"/>
                          <w:szCs w:val="20"/>
                        </w:rPr>
                      </w:pPr>
                      <w:r w:rsidRPr="00E62FC0">
                        <w:rPr>
                          <w:b/>
                          <w:bCs/>
                          <w:sz w:val="20"/>
                          <w:szCs w:val="20"/>
                        </w:rPr>
                        <w:t>Table S</w:t>
                      </w:r>
                      <w:r w:rsidRPr="00E62FC0">
                        <w:rPr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E62FC0">
                        <w:rPr>
                          <w:b/>
                          <w:bCs/>
                          <w:sz w:val="20"/>
                          <w:szCs w:val="20"/>
                        </w:rPr>
                        <w:instrText xml:space="preserve"> SEQ Table_S \* ARABIC </w:instrText>
                      </w:r>
                      <w:r w:rsidRPr="00E62FC0">
                        <w:rPr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t>4</w:t>
                      </w:r>
                      <w:r w:rsidRPr="00E62FC0">
                        <w:rPr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E62FC0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E62FC0">
                        <w:rPr>
                          <w:sz w:val="20"/>
                          <w:szCs w:val="20"/>
                        </w:rPr>
                        <w:t xml:space="preserve"> Indicator species for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particle-associated</w:t>
                      </w:r>
                      <w:r w:rsidRPr="00E62FC0">
                        <w:rPr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E62FC0">
                        <w:rPr>
                          <w:sz w:val="20"/>
                          <w:szCs w:val="20"/>
                        </w:rPr>
                        <w:t>communities based on location, separated into surface-200m (upper 200m) and 200-bottom (below 200m).</w:t>
                      </w:r>
                      <w:r>
                        <w:rPr>
                          <w:sz w:val="20"/>
                          <w:szCs w:val="20"/>
                        </w:rPr>
                        <w:t xml:space="preserve"> No significant taxa for upper 200m.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1272AC" w14:textId="77777777" w:rsidR="00557074" w:rsidRDefault="00557074" w:rsidP="00557074">
      <w:pPr>
        <w:jc w:val="center"/>
      </w:pPr>
    </w:p>
    <w:p w14:paraId="71C60035" w14:textId="77777777" w:rsidR="00557074" w:rsidRDefault="00557074" w:rsidP="00557074">
      <w:pPr>
        <w:jc w:val="center"/>
      </w:pPr>
    </w:p>
    <w:p w14:paraId="0BBD17E1" w14:textId="77777777" w:rsidR="00557074" w:rsidRDefault="00557074" w:rsidP="00673B15"/>
    <w:p w14:paraId="7049DBB7" w14:textId="77777777" w:rsidR="00557074" w:rsidRDefault="00557074" w:rsidP="00557074">
      <w:pPr>
        <w:jc w:val="center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6C0C464D" wp14:editId="2DF1E1FF">
            <wp:simplePos x="0" y="0"/>
            <wp:positionH relativeFrom="column">
              <wp:posOffset>-829310</wp:posOffset>
            </wp:positionH>
            <wp:positionV relativeFrom="paragraph">
              <wp:posOffset>481330</wp:posOffset>
            </wp:positionV>
            <wp:extent cx="7802245" cy="3120390"/>
            <wp:effectExtent l="4128" t="0" r="0" b="0"/>
            <wp:wrapSquare wrapText="bothSides"/>
            <wp:docPr id="29" name="Picture 29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lose-up of a char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0224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7EF889" w14:textId="77777777" w:rsidR="00557074" w:rsidRDefault="00557074" w:rsidP="00557074">
      <w:pPr>
        <w:jc w:val="center"/>
      </w:pPr>
    </w:p>
    <w:p w14:paraId="0E117FC2" w14:textId="77777777" w:rsidR="00557074" w:rsidRDefault="00557074" w:rsidP="00557074">
      <w:pPr>
        <w:jc w:val="center"/>
      </w:pPr>
    </w:p>
    <w:p w14:paraId="505EDCBD" w14:textId="77777777" w:rsidR="00557074" w:rsidRDefault="00557074" w:rsidP="00557074">
      <w:pPr>
        <w:jc w:val="center"/>
      </w:pPr>
    </w:p>
    <w:p w14:paraId="62471F64" w14:textId="77777777" w:rsidR="00557074" w:rsidRDefault="00557074" w:rsidP="00557074">
      <w:pPr>
        <w:jc w:val="center"/>
      </w:pPr>
    </w:p>
    <w:p w14:paraId="5D8C2C46" w14:textId="77777777" w:rsidR="00557074" w:rsidRDefault="00557074" w:rsidP="00557074">
      <w:pPr>
        <w:jc w:val="center"/>
      </w:pPr>
    </w:p>
    <w:p w14:paraId="658B5750" w14:textId="77777777" w:rsidR="00557074" w:rsidRDefault="00557074" w:rsidP="00557074">
      <w:pPr>
        <w:jc w:val="center"/>
      </w:pPr>
    </w:p>
    <w:p w14:paraId="2DA188C2" w14:textId="77777777" w:rsidR="00557074" w:rsidRDefault="00557074" w:rsidP="00557074">
      <w:pPr>
        <w:jc w:val="center"/>
      </w:pPr>
    </w:p>
    <w:p w14:paraId="29083526" w14:textId="77777777" w:rsidR="00557074" w:rsidRDefault="00557074" w:rsidP="00557074">
      <w:pPr>
        <w:jc w:val="center"/>
      </w:pPr>
    </w:p>
    <w:p w14:paraId="3AEBAEE6" w14:textId="77777777" w:rsidR="00557074" w:rsidRDefault="00557074" w:rsidP="00557074">
      <w:pPr>
        <w:jc w:val="center"/>
      </w:pPr>
    </w:p>
    <w:p w14:paraId="7EA17AF4" w14:textId="77777777" w:rsidR="00557074" w:rsidRDefault="00557074" w:rsidP="00557074">
      <w:pPr>
        <w:jc w:val="center"/>
      </w:pPr>
    </w:p>
    <w:p w14:paraId="13F6D4D6" w14:textId="77777777" w:rsidR="00557074" w:rsidRDefault="00557074" w:rsidP="00557074">
      <w:pPr>
        <w:jc w:val="center"/>
      </w:pPr>
    </w:p>
    <w:p w14:paraId="7F4FC252" w14:textId="77777777" w:rsidR="00557074" w:rsidRDefault="00557074" w:rsidP="00557074">
      <w:pPr>
        <w:jc w:val="center"/>
      </w:pPr>
    </w:p>
    <w:p w14:paraId="31DEC6EA" w14:textId="77777777" w:rsidR="00557074" w:rsidRDefault="00557074" w:rsidP="00557074">
      <w:pPr>
        <w:jc w:val="center"/>
      </w:pPr>
    </w:p>
    <w:p w14:paraId="4A81D40D" w14:textId="77777777" w:rsidR="00557074" w:rsidRDefault="00557074" w:rsidP="00557074">
      <w:pPr>
        <w:jc w:val="center"/>
      </w:pPr>
    </w:p>
    <w:p w14:paraId="71B0D6C7" w14:textId="77777777" w:rsidR="00557074" w:rsidRDefault="00557074" w:rsidP="00557074">
      <w:pPr>
        <w:jc w:val="center"/>
      </w:pPr>
    </w:p>
    <w:p w14:paraId="282C8B41" w14:textId="77777777" w:rsidR="00557074" w:rsidRDefault="00557074" w:rsidP="00557074">
      <w:pPr>
        <w:jc w:val="center"/>
      </w:pPr>
    </w:p>
    <w:p w14:paraId="4FE6F2F0" w14:textId="472C0788" w:rsidR="00557074" w:rsidRDefault="00557074" w:rsidP="00557074">
      <w:pPr>
        <w:jc w:val="center"/>
      </w:pPr>
    </w:p>
    <w:p w14:paraId="7F29BEAD" w14:textId="7F84DD9E" w:rsidR="00B43FA2" w:rsidRDefault="00B43FA2" w:rsidP="00557074">
      <w:pPr>
        <w:jc w:val="center"/>
      </w:pPr>
    </w:p>
    <w:p w14:paraId="2736F075" w14:textId="01B38E4D" w:rsidR="00B43FA2" w:rsidRDefault="00B43FA2" w:rsidP="00557074">
      <w:pPr>
        <w:jc w:val="center"/>
      </w:pPr>
    </w:p>
    <w:p w14:paraId="6066D29F" w14:textId="77777777" w:rsidR="00B43FA2" w:rsidRDefault="00B43FA2" w:rsidP="00557074">
      <w:pPr>
        <w:jc w:val="center"/>
      </w:pPr>
    </w:p>
    <w:p w14:paraId="6A02AF1C" w14:textId="375271D3" w:rsidR="00557074" w:rsidRDefault="00B60C85" w:rsidP="0055707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77CE60" wp14:editId="4D94D588">
                <wp:simplePos x="0" y="0"/>
                <wp:positionH relativeFrom="column">
                  <wp:posOffset>763736</wp:posOffset>
                </wp:positionH>
                <wp:positionV relativeFrom="paragraph">
                  <wp:posOffset>935829</wp:posOffset>
                </wp:positionV>
                <wp:extent cx="4663440" cy="457200"/>
                <wp:effectExtent l="0" t="0" r="0" b="0"/>
                <wp:wrapSquare wrapText="bothSides"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344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EBFFBE" w14:textId="77777777" w:rsidR="00557074" w:rsidRPr="006644AE" w:rsidRDefault="00557074" w:rsidP="00557074">
                            <w:pPr>
                              <w:pStyle w:val="Caption"/>
                              <w:keepNext/>
                              <w:rPr>
                                <w:sz w:val="20"/>
                                <w:szCs w:val="20"/>
                              </w:rPr>
                            </w:pPr>
                            <w:r w:rsidRPr="006644A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Table S</w:t>
                            </w:r>
                            <w:r w:rsidRPr="006644A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6644A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Table_S \* ARABIC </w:instrText>
                            </w:r>
                            <w:r w:rsidRPr="006644A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5</w:t>
                            </w:r>
                            <w:r w:rsidRPr="006644A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6644A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.</w:t>
                            </w:r>
                            <w:r w:rsidRPr="006644AE">
                              <w:rPr>
                                <w:sz w:val="20"/>
                                <w:szCs w:val="20"/>
                              </w:rPr>
                              <w:t xml:space="preserve"> Indicator species for </w:t>
                            </w:r>
                            <w:r w:rsidRPr="006644AE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free-living </w:t>
                            </w:r>
                            <w:r w:rsidRPr="006644AE">
                              <w:rPr>
                                <w:sz w:val="20"/>
                                <w:szCs w:val="20"/>
                              </w:rPr>
                              <w:t xml:space="preserve">communities based on location for CDW samples ONLY. </w:t>
                            </w:r>
                          </w:p>
                          <w:p w14:paraId="0FBEBB92" w14:textId="77777777" w:rsidR="00557074" w:rsidRPr="00CB2EDC" w:rsidRDefault="00557074" w:rsidP="00557074">
                            <w:pPr>
                              <w:pStyle w:val="Caption"/>
                              <w:rPr>
                                <w:noProof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77CE60" id="Text Box 78" o:spid="_x0000_s1063" type="#_x0000_t202" style="position:absolute;left:0;text-align:left;margin-left:60.15pt;margin-top:73.7pt;width:367.2pt;height:36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" stroked="f">
                <v:textbox inset="0,0,0,0">
                  <w:txbxContent>
                    <w:p w14:paraId="03EBFFBE" w14:textId="77777777" w:rsidR="00557074" w:rsidRPr="006644AE" w:rsidRDefault="00557074" w:rsidP="00557074">
                      <w:pPr>
                        <w:pStyle w:val="Caption"/>
                        <w:keepNext/>
                        <w:rPr>
                          <w:sz w:val="20"/>
                          <w:szCs w:val="20"/>
                        </w:rPr>
                      </w:pPr>
                      <w:r w:rsidRPr="006644AE">
                        <w:rPr>
                          <w:b/>
                          <w:bCs/>
                          <w:sz w:val="20"/>
                          <w:szCs w:val="20"/>
                        </w:rPr>
                        <w:t>Table S</w:t>
                      </w:r>
                      <w:r w:rsidRPr="006644AE">
                        <w:rPr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6644AE">
                        <w:rPr>
                          <w:b/>
                          <w:bCs/>
                          <w:sz w:val="20"/>
                          <w:szCs w:val="20"/>
                        </w:rPr>
                        <w:instrText xml:space="preserve"> SEQ Table_S \* ARABIC </w:instrText>
                      </w:r>
                      <w:r w:rsidRPr="006644AE">
                        <w:rPr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>
                        <w:rPr>
                          <w:b/>
                          <w:bCs/>
                          <w:noProof/>
                          <w:sz w:val="20"/>
                          <w:szCs w:val="20"/>
                        </w:rPr>
                        <w:t>5</w:t>
                      </w:r>
                      <w:r w:rsidRPr="006644AE">
                        <w:rPr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6644AE">
                        <w:rPr>
                          <w:b/>
                          <w:bCs/>
                          <w:sz w:val="20"/>
                          <w:szCs w:val="20"/>
                        </w:rPr>
                        <w:t>.</w:t>
                      </w:r>
                      <w:r w:rsidRPr="006644AE">
                        <w:rPr>
                          <w:sz w:val="20"/>
                          <w:szCs w:val="20"/>
                        </w:rPr>
                        <w:t xml:space="preserve"> Indicator species for </w:t>
                      </w:r>
                      <w:r w:rsidRPr="006644AE">
                        <w:rPr>
                          <w:b/>
                          <w:bCs/>
                          <w:sz w:val="20"/>
                          <w:szCs w:val="20"/>
                        </w:rPr>
                        <w:t xml:space="preserve">free-living </w:t>
                      </w:r>
                      <w:r w:rsidRPr="006644AE">
                        <w:rPr>
                          <w:sz w:val="20"/>
                          <w:szCs w:val="20"/>
                        </w:rPr>
                        <w:t xml:space="preserve">communities based on location for CDW samples ONLY. </w:t>
                      </w:r>
                    </w:p>
                    <w:p w14:paraId="0FBEBB92" w14:textId="77777777" w:rsidR="00557074" w:rsidRPr="00CB2EDC" w:rsidRDefault="00557074" w:rsidP="00557074">
                      <w:pPr>
                        <w:pStyle w:val="Caption"/>
                        <w:rPr>
                          <w:noProof/>
                          <w:szCs w:val="22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404C1C8" w14:textId="77777777" w:rsidR="00557074" w:rsidRDefault="00557074" w:rsidP="00557074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CEAEA5B" wp14:editId="2B2D516B">
            <wp:simplePos x="0" y="0"/>
            <wp:positionH relativeFrom="column">
              <wp:posOffset>-845185</wp:posOffset>
            </wp:positionH>
            <wp:positionV relativeFrom="paragraph">
              <wp:posOffset>1607185</wp:posOffset>
            </wp:positionV>
            <wp:extent cx="7669530" cy="4167505"/>
            <wp:effectExtent l="0" t="1588" r="0" b="0"/>
            <wp:wrapSquare wrapText="bothSides"/>
            <wp:docPr id="31" name="Picture 31" descr="A table with a number of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table with a number of objects&#10;&#10;Description automatically generated with medium confidenc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5" t="5380" r="3605" b="12528"/>
                    <a:stretch/>
                  </pic:blipFill>
                  <pic:spPr bwMode="auto">
                    <a:xfrm rot="16200000">
                      <a:off x="0" y="0"/>
                      <a:ext cx="7669530" cy="4167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ACBC1" w14:textId="77777777" w:rsidR="00557074" w:rsidRDefault="00557074" w:rsidP="00557074">
      <w:pPr>
        <w:jc w:val="center"/>
      </w:pPr>
    </w:p>
    <w:p w14:paraId="78B78A7E" w14:textId="77777777" w:rsidR="00557074" w:rsidRDefault="00557074" w:rsidP="00557074">
      <w:pPr>
        <w:jc w:val="center"/>
      </w:pPr>
    </w:p>
    <w:p w14:paraId="34490CBE" w14:textId="77777777" w:rsidR="00557074" w:rsidRDefault="00557074" w:rsidP="00557074">
      <w:pPr>
        <w:jc w:val="center"/>
      </w:pPr>
    </w:p>
    <w:p w14:paraId="717AB05C" w14:textId="77777777" w:rsidR="00557074" w:rsidRDefault="00557074" w:rsidP="00557074">
      <w:pPr>
        <w:jc w:val="center"/>
      </w:pPr>
    </w:p>
    <w:p w14:paraId="0ACCA360" w14:textId="77777777" w:rsidR="00557074" w:rsidRDefault="00557074" w:rsidP="00557074">
      <w:pPr>
        <w:jc w:val="center"/>
      </w:pPr>
    </w:p>
    <w:p w14:paraId="67A4475B" w14:textId="77777777" w:rsidR="00557074" w:rsidRDefault="00557074" w:rsidP="00557074">
      <w:pPr>
        <w:jc w:val="center"/>
      </w:pPr>
    </w:p>
    <w:p w14:paraId="245251B7" w14:textId="77777777" w:rsidR="00557074" w:rsidRDefault="00557074" w:rsidP="00557074">
      <w:pPr>
        <w:jc w:val="center"/>
      </w:pPr>
    </w:p>
    <w:p w14:paraId="0515A34A" w14:textId="77777777" w:rsidR="00557074" w:rsidRDefault="00557074" w:rsidP="00557074">
      <w:pPr>
        <w:jc w:val="center"/>
      </w:pPr>
    </w:p>
    <w:p w14:paraId="2A25FE23" w14:textId="77777777" w:rsidR="00557074" w:rsidRDefault="00557074" w:rsidP="00557074">
      <w:pPr>
        <w:jc w:val="center"/>
      </w:pPr>
    </w:p>
    <w:p w14:paraId="0E935DA8" w14:textId="77777777" w:rsidR="00557074" w:rsidRDefault="00557074" w:rsidP="00557074">
      <w:pPr>
        <w:jc w:val="center"/>
      </w:pPr>
    </w:p>
    <w:p w14:paraId="467CC0CF" w14:textId="77777777" w:rsidR="00557074" w:rsidRDefault="00557074" w:rsidP="00557074">
      <w:pPr>
        <w:jc w:val="center"/>
      </w:pPr>
    </w:p>
    <w:p w14:paraId="3AFDA9AE" w14:textId="77777777" w:rsidR="00557074" w:rsidRDefault="00557074" w:rsidP="00557074">
      <w:pPr>
        <w:jc w:val="center"/>
      </w:pPr>
    </w:p>
    <w:p w14:paraId="306341F1" w14:textId="77777777" w:rsidR="00557074" w:rsidRDefault="00557074" w:rsidP="00557074">
      <w:pPr>
        <w:jc w:val="center"/>
      </w:pPr>
    </w:p>
    <w:p w14:paraId="6AE58A32" w14:textId="77777777" w:rsidR="00557074" w:rsidRDefault="00557074" w:rsidP="00557074">
      <w:pPr>
        <w:jc w:val="center"/>
      </w:pPr>
    </w:p>
    <w:p w14:paraId="02F3A398" w14:textId="77777777" w:rsidR="00557074" w:rsidRDefault="00557074" w:rsidP="00557074">
      <w:pPr>
        <w:jc w:val="center"/>
      </w:pPr>
    </w:p>
    <w:p w14:paraId="57D7A268" w14:textId="77777777" w:rsidR="00557074" w:rsidRDefault="00557074" w:rsidP="00557074">
      <w:pPr>
        <w:jc w:val="center"/>
      </w:pPr>
    </w:p>
    <w:p w14:paraId="067E65B9" w14:textId="77777777" w:rsidR="00557074" w:rsidRDefault="00557074" w:rsidP="00557074">
      <w:pPr>
        <w:jc w:val="center"/>
      </w:pPr>
    </w:p>
    <w:p w14:paraId="3A1130F1" w14:textId="77777777" w:rsidR="00557074" w:rsidRDefault="00557074" w:rsidP="00557074">
      <w:pPr>
        <w:jc w:val="center"/>
      </w:pPr>
    </w:p>
    <w:p w14:paraId="408F5302" w14:textId="77777777" w:rsidR="00557074" w:rsidRDefault="00557074" w:rsidP="00557074">
      <w:pPr>
        <w:jc w:val="center"/>
      </w:pPr>
    </w:p>
    <w:p w14:paraId="55705C2D" w14:textId="77777777" w:rsidR="00557074" w:rsidRDefault="00557074" w:rsidP="00557074">
      <w:pPr>
        <w:spacing w:line="240" w:lineRule="auto"/>
        <w:rPr>
          <w:ins w:id="50" w:author="Sierra Bartlett" w:date="2024-09-17T12:16:00Z"/>
        </w:rPr>
      </w:pPr>
    </w:p>
    <w:p w14:paraId="528D0C21" w14:textId="77777777" w:rsidR="00557074" w:rsidRDefault="00557074" w:rsidP="00557074">
      <w:pPr>
        <w:spacing w:line="240" w:lineRule="auto"/>
        <w:rPr>
          <w:ins w:id="51" w:author="Sierra Bartlett" w:date="2024-09-17T12:16:00Z"/>
        </w:rPr>
      </w:pPr>
    </w:p>
    <w:p w14:paraId="08172968" w14:textId="77777777" w:rsidR="00557074" w:rsidRDefault="00557074" w:rsidP="00557074">
      <w:pPr>
        <w:spacing w:line="240" w:lineRule="auto"/>
        <w:rPr>
          <w:ins w:id="52" w:author="Sierra Bartlett" w:date="2024-09-17T12:16:00Z"/>
        </w:rPr>
      </w:pPr>
    </w:p>
    <w:p w14:paraId="7B9C1EF8" w14:textId="77777777" w:rsidR="00557074" w:rsidRDefault="00557074">
      <w:pPr>
        <w:spacing w:line="240" w:lineRule="auto"/>
        <w:jc w:val="center"/>
        <w:pPrChange w:id="53" w:author="Sierra Bartlett" w:date="2024-09-22T13:24:00Z">
          <w:pPr>
            <w:spacing w:line="240" w:lineRule="auto"/>
          </w:pPr>
        </w:pPrChange>
      </w:pPr>
      <w:ins w:id="54" w:author="Sierra Bartlett" w:date="2024-09-22T13:20:00Z">
        <w:r>
          <w:rPr>
            <w:noProof/>
          </w:rPr>
          <w:lastRenderedPageBreak/>
          <w:drawing>
            <wp:inline distT="0" distB="0" distL="0" distR="0" wp14:anchorId="04993DBB" wp14:editId="05E1E9D5">
              <wp:extent cx="7932186" cy="6129647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Picture 11"/>
                      <pic:cNvPicPr/>
                    </pic:nvPicPr>
                    <pic:blipFill>
                      <a:blip r:embed="rId3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7951813" cy="614481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46D43B03" wp14:editId="56E8C97D">
              <wp:extent cx="7942132" cy="6137333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Picture 12"/>
                      <pic:cNvPicPr/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7969070" cy="61581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3B86B3BA" wp14:editId="39A9AEF4">
              <wp:extent cx="8379842" cy="6475577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Picture 13"/>
                      <pic:cNvPicPr/>
                    </pic:nvPicPr>
                    <pic:blipFill>
                      <a:blip r:embed="rId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8384989" cy="647955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3DA98BF3" wp14:editId="2C6AC3CB">
              <wp:extent cx="8272306" cy="6392478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Picture 14"/>
                      <pic:cNvPicPr/>
                    </pic:nvPicPr>
                    <pic:blipFill>
                      <a:blip r:embed="rId4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8298835" cy="641297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16E60669" wp14:editId="11909E73">
              <wp:extent cx="8183561" cy="6323898"/>
              <wp:effectExtent l="0" t="0" r="0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" name="Picture 15"/>
                      <pic:cNvPicPr/>
                    </pic:nvPicPr>
                    <pic:blipFill>
                      <a:blip r:embed="rId4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8228103" cy="63583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741B4D02" wp14:editId="56663E83">
              <wp:extent cx="8089507" cy="6251218"/>
              <wp:effectExtent l="0" t="0" r="0" b="0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Picture 16"/>
                      <pic:cNvPicPr/>
                    </pic:nvPicPr>
                    <pic:blipFill>
                      <a:blip r:embed="rId4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8099280" cy="62587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2B78F9F0" wp14:editId="5B193790">
              <wp:extent cx="7938678" cy="6134664"/>
              <wp:effectExtent l="0" t="0" r="0" b="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" name="Picture 17"/>
                      <pic:cNvPicPr/>
                    </pic:nvPicPr>
                    <pic:blipFill>
                      <a:blip r:embed="rId4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7948818" cy="61425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7175852C" wp14:editId="4482DE79">
              <wp:extent cx="7948104" cy="6141948"/>
              <wp:effectExtent l="0" t="0" r="0" b="0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Picture 19"/>
                      <pic:cNvPicPr/>
                    </pic:nvPicPr>
                    <pic:blipFill>
                      <a:blip r:embed="rId4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7960439" cy="61514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>
          <w:rPr>
            <w:noProof/>
          </w:rPr>
          <w:lastRenderedPageBreak/>
          <w:drawing>
            <wp:inline distT="0" distB="0" distL="0" distR="0" wp14:anchorId="6B9D9A9A" wp14:editId="1840ED33">
              <wp:extent cx="8202405" cy="6338461"/>
              <wp:effectExtent l="0" t="0" r="0" b="0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Picture 20"/>
                      <pic:cNvPicPr/>
                    </pic:nvPicPr>
                    <pic:blipFill>
                      <a:blip r:embed="rId4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 rot="16200000">
                        <a:off x="0" y="0"/>
                        <a:ext cx="8252213" cy="63769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6FEF3F6" w14:textId="77777777" w:rsidR="007722A1" w:rsidRDefault="007722A1"/>
    <w:sectPr w:rsidR="007722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47" w:author="Patricia L Yager" w:date="2024-07-10T14:54:00Z" w:initials="PY">
    <w:p w14:paraId="0DD87CB2" w14:textId="77777777" w:rsidR="00557074" w:rsidRDefault="00557074" w:rsidP="00557074">
      <w:r>
        <w:rPr>
          <w:rStyle w:val="CommentReference"/>
        </w:rPr>
        <w:annotationRef/>
      </w:r>
      <w:r>
        <w:rPr>
          <w:sz w:val="20"/>
          <w:szCs w:val="20"/>
        </w:rPr>
        <w:t>I’m not sure what these tables (S1 and S2) accomplish.  A table of all your samples and their environmental properties would be much more useful to anyone interested in your results.</w:t>
      </w:r>
    </w:p>
  </w:comment>
  <w:comment w:id="48" w:author="Holly M Bik" w:date="2024-07-30T12:23:00Z" w:initials="HB">
    <w:p w14:paraId="453470DC" w14:textId="77777777" w:rsidR="00557074" w:rsidRDefault="00557074" w:rsidP="0055707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Very much agree here, this is not a useful table. You need a full list of your </w:t>
      </w:r>
      <w:proofErr w:type="spellStart"/>
      <w:r>
        <w:rPr>
          <w:color w:val="000000"/>
          <w:sz w:val="20"/>
          <w:szCs w:val="20"/>
        </w:rPr>
        <w:t>saamples</w:t>
      </w:r>
      <w:proofErr w:type="spellEnd"/>
      <w:r>
        <w:rPr>
          <w:color w:val="000000"/>
          <w:sz w:val="20"/>
          <w:szCs w:val="20"/>
        </w:rPr>
        <w:t>, GPS coordinates, Depth, and a column for each of these nutrient and water properties.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DD87CB2" w15:done="0"/>
  <w15:commentEx w15:paraId="453470DC" w15:paraIdParent="0DD87CB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A47A09F" w16cex:dateUtc="2024-07-10T18:54:00Z"/>
  <w16cex:commentExtensible w16cex:durableId="7EA28F33" w16cex:dateUtc="2024-07-30T16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DD87CB2" w16cid:durableId="2A47A09F"/>
  <w16cid:commentId w16cid:paraId="453470DC" w16cid:durableId="7EA28F3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atricia L Yager">
    <w15:presenceInfo w15:providerId="AD" w15:userId="S::pyager@uga.edu::eac19903-d8d2-4e0a-a410-02343ca5aa27"/>
  </w15:person>
  <w15:person w15:author="Sierra Bartlett">
    <w15:presenceInfo w15:providerId="AD" w15:userId="S::sb29930@uga.edu::bb337451-d0c7-448f-b73e-0a7db84714d8"/>
  </w15:person>
  <w15:person w15:author="Holly M Bik">
    <w15:presenceInfo w15:providerId="AD" w15:userId="S::hmb33427@uga.edu::423029ef-9159-4b64-9143-5034171d17b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074"/>
    <w:rsid w:val="00141FE9"/>
    <w:rsid w:val="002C1C9E"/>
    <w:rsid w:val="003C063B"/>
    <w:rsid w:val="003F67C7"/>
    <w:rsid w:val="004E45B3"/>
    <w:rsid w:val="00557074"/>
    <w:rsid w:val="00673B15"/>
    <w:rsid w:val="007722A1"/>
    <w:rsid w:val="00B43FA2"/>
    <w:rsid w:val="00B60C85"/>
    <w:rsid w:val="00E15673"/>
    <w:rsid w:val="00EA0A9A"/>
    <w:rsid w:val="00F7681A"/>
    <w:rsid w:val="00FB7B7B"/>
    <w:rsid w:val="00FF0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F48BD"/>
  <w15:chartTrackingRefBased/>
  <w15:docId w15:val="{796306C5-16BE-9843-993B-A3EFB4237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7074"/>
    <w:pPr>
      <w:spacing w:line="480" w:lineRule="auto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57074"/>
    <w:pPr>
      <w:spacing w:before="120" w:after="120" w:line="360" w:lineRule="auto"/>
      <w:jc w:val="center"/>
    </w:pPr>
    <w:rPr>
      <w:iCs/>
      <w:color w:val="000000" w:themeColor="text1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55707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3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1.emf"/><Relationship Id="rId21" Type="http://schemas.openxmlformats.org/officeDocument/2006/relationships/image" Target="media/image17.png"/><Relationship Id="rId34" Type="http://schemas.openxmlformats.org/officeDocument/2006/relationships/image" Target="media/image26.png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50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microsoft.com/office/2016/09/relationships/commentsIds" Target="commentsIds.xml"/><Relationship Id="rId37" Type="http://schemas.openxmlformats.org/officeDocument/2006/relationships/image" Target="media/image29.png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28.png"/><Relationship Id="rId49" Type="http://schemas.microsoft.com/office/2011/relationships/people" Target="people.xml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31" Type="http://schemas.microsoft.com/office/2011/relationships/commentsExtended" Target="commentsExtended.xml"/><Relationship Id="rId44" Type="http://schemas.openxmlformats.org/officeDocument/2006/relationships/image" Target="media/image36.emf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comments" Target="comments.xml"/><Relationship Id="rId35" Type="http://schemas.openxmlformats.org/officeDocument/2006/relationships/image" Target="media/image27.png"/><Relationship Id="rId43" Type="http://schemas.openxmlformats.org/officeDocument/2006/relationships/image" Target="media/image35.emf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microsoft.com/office/2018/08/relationships/commentsExtensible" Target="commentsExtensible.xml"/><Relationship Id="rId38" Type="http://schemas.openxmlformats.org/officeDocument/2006/relationships/image" Target="media/image30.png"/><Relationship Id="rId46" Type="http://schemas.openxmlformats.org/officeDocument/2006/relationships/image" Target="media/image38.emf"/><Relationship Id="rId20" Type="http://schemas.openxmlformats.org/officeDocument/2006/relationships/image" Target="media/image16.jpeg"/><Relationship Id="rId41" Type="http://schemas.openxmlformats.org/officeDocument/2006/relationships/image" Target="media/image33.emf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37</Pages>
  <Words>268</Words>
  <Characters>1529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Sierra Bartlett</dc:creator>
  <cp:keywords/>
  <dc:description/>
  <cp:lastModifiedBy>Sierra Bartlett</cp:lastModifiedBy>
  <cp:revision>5</cp:revision>
  <dcterms:created xsi:type="dcterms:W3CDTF">2024-09-26T21:42:00Z</dcterms:created>
  <dcterms:modified xsi:type="dcterms:W3CDTF">2024-10-13T03:01:00Z</dcterms:modified>
</cp:coreProperties>
</file>